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B1FCB" w14:textId="4DEE2B98" w:rsidR="00275734" w:rsidRPr="0070099B" w:rsidRDefault="005D49F2" w:rsidP="00275734">
      <w:pPr>
        <w:pStyle w:val="MDPI11articletype"/>
        <w:rPr>
          <w:color w:val="0D0D0D" w:themeColor="text1" w:themeTint="F2"/>
        </w:rPr>
      </w:pPr>
      <w:r w:rsidRPr="0070099B">
        <w:rPr>
          <w:color w:val="0D0D0D" w:themeColor="text1" w:themeTint="F2"/>
        </w:rPr>
        <w:t>Article</w:t>
      </w:r>
    </w:p>
    <w:p w14:paraId="123F9F37" w14:textId="6A5D10B3" w:rsidR="00275734" w:rsidRPr="0070099B" w:rsidRDefault="00B55AF4" w:rsidP="00275734">
      <w:pPr>
        <w:pStyle w:val="MDPI12title"/>
        <w:rPr>
          <w:color w:val="0D0D0D" w:themeColor="text1" w:themeTint="F2"/>
        </w:rPr>
      </w:pPr>
      <w:r w:rsidRPr="0070099B">
        <w:rPr>
          <w:color w:val="0D0D0D" w:themeColor="text1" w:themeTint="F2"/>
        </w:rPr>
        <w:t>BPNet</w:t>
      </w:r>
      <w:r w:rsidR="00C54B6A" w:rsidRPr="0070099B">
        <w:rPr>
          <w:color w:val="0D0D0D" w:themeColor="text1" w:themeTint="F2"/>
        </w:rPr>
        <w:t xml:space="preserve"> </w:t>
      </w:r>
      <w:r w:rsidRPr="0070099B">
        <w:rPr>
          <w:color w:val="0D0D0D" w:themeColor="text1" w:themeTint="F2"/>
        </w:rPr>
        <w:t xml:space="preserve">: Continuous Arterial Blood Pressure Estimation with </w:t>
      </w:r>
      <w:r w:rsidR="00A87835" w:rsidRPr="0070099B">
        <w:rPr>
          <w:color w:val="0D0D0D" w:themeColor="text1" w:themeTint="F2"/>
        </w:rPr>
        <w:t xml:space="preserve">Single </w:t>
      </w:r>
      <w:r w:rsidR="00C6282B" w:rsidRPr="0070099B">
        <w:rPr>
          <w:color w:val="0D0D0D" w:themeColor="text1" w:themeTint="F2"/>
        </w:rPr>
        <w:t>PPG</w:t>
      </w:r>
      <w:r w:rsidR="00A87835" w:rsidRPr="0070099B">
        <w:rPr>
          <w:color w:val="0D0D0D" w:themeColor="text1" w:themeTint="F2"/>
        </w:rPr>
        <w:t xml:space="preserve"> Signal and </w:t>
      </w:r>
      <w:r w:rsidR="00C6282B" w:rsidRPr="0070099B">
        <w:rPr>
          <w:color w:val="0D0D0D" w:themeColor="text1" w:themeTint="F2"/>
        </w:rPr>
        <w:t xml:space="preserve">its </w:t>
      </w:r>
      <w:r w:rsidR="00A87835" w:rsidRPr="0070099B">
        <w:rPr>
          <w:color w:val="0D0D0D" w:themeColor="text1" w:themeTint="F2"/>
        </w:rPr>
        <w:t>Higher Derivatives</w:t>
      </w:r>
    </w:p>
    <w:p w14:paraId="2DCBCD1C" w14:textId="40123606" w:rsidR="008C0EA2" w:rsidRPr="0070099B" w:rsidRDefault="00B55AF4" w:rsidP="00275734">
      <w:pPr>
        <w:pStyle w:val="MDPI13authornames"/>
        <w:rPr>
          <w:color w:val="0D0D0D" w:themeColor="text1" w:themeTint="F2"/>
        </w:rPr>
      </w:pPr>
      <w:r w:rsidRPr="0070099B">
        <w:rPr>
          <w:color w:val="0D0D0D" w:themeColor="text1" w:themeTint="F2"/>
        </w:rPr>
        <w:t>JongEui</w:t>
      </w:r>
      <w:r w:rsidR="00275734" w:rsidRPr="0070099B">
        <w:rPr>
          <w:color w:val="0D0D0D" w:themeColor="text1" w:themeTint="F2"/>
        </w:rPr>
        <w:t xml:space="preserve"> </w:t>
      </w:r>
      <w:r w:rsidRPr="0070099B">
        <w:rPr>
          <w:color w:val="0D0D0D" w:themeColor="text1" w:themeTint="F2"/>
        </w:rPr>
        <w:t>Chae</w:t>
      </w:r>
      <w:r w:rsidR="004D33AA" w:rsidRPr="0070099B">
        <w:rPr>
          <w:color w:val="0D0D0D" w:themeColor="text1" w:themeTint="F2"/>
          <w:vertAlign w:val="superscript"/>
        </w:rPr>
        <w:t>1</w:t>
      </w:r>
      <w:r w:rsidR="004D33AA" w:rsidRPr="0070099B">
        <w:rPr>
          <w:color w:val="0D0D0D" w:themeColor="text1" w:themeTint="F2"/>
        </w:rPr>
        <w:t>,</w:t>
      </w:r>
      <w:r w:rsidR="00662117" w:rsidRPr="0070099B">
        <w:rPr>
          <w:rFonts w:eastAsia="맑은 고딕"/>
          <w:color w:val="0D0D0D" w:themeColor="text1" w:themeTint="F2"/>
          <w:lang w:eastAsia="ko-KR"/>
        </w:rPr>
        <w:t xml:space="preserve"> </w:t>
      </w:r>
      <w:r w:rsidRPr="0070099B">
        <w:rPr>
          <w:color w:val="0D0D0D" w:themeColor="text1" w:themeTint="F2"/>
        </w:rPr>
        <w:t>Dae</w:t>
      </w:r>
      <w:r w:rsidR="00662117" w:rsidRPr="0070099B">
        <w:rPr>
          <w:color w:val="0D0D0D" w:themeColor="text1" w:themeTint="F2"/>
        </w:rPr>
        <w:t>-</w:t>
      </w:r>
      <w:r w:rsidRPr="0070099B">
        <w:rPr>
          <w:color w:val="0D0D0D" w:themeColor="text1" w:themeTint="F2"/>
        </w:rPr>
        <w:t>Yeol</w:t>
      </w:r>
      <w:r w:rsidR="00275734" w:rsidRPr="0070099B">
        <w:rPr>
          <w:color w:val="0D0D0D" w:themeColor="text1" w:themeTint="F2"/>
        </w:rPr>
        <w:t xml:space="preserve"> </w:t>
      </w:r>
      <w:r w:rsidRPr="0070099B">
        <w:rPr>
          <w:color w:val="0D0D0D" w:themeColor="text1" w:themeTint="F2"/>
        </w:rPr>
        <w:t>Kim</w:t>
      </w:r>
      <w:r w:rsidR="00275734" w:rsidRPr="0070099B">
        <w:rPr>
          <w:color w:val="0D0D0D" w:themeColor="text1" w:themeTint="F2"/>
        </w:rPr>
        <w:t xml:space="preserve"> </w:t>
      </w:r>
      <w:r w:rsidR="004A2A54" w:rsidRPr="0070099B">
        <w:rPr>
          <w:color w:val="0D0D0D" w:themeColor="text1" w:themeTint="F2"/>
          <w:vertAlign w:val="superscript"/>
        </w:rPr>
        <w:t>1</w:t>
      </w:r>
      <w:r w:rsidR="004A2A54" w:rsidRPr="0070099B">
        <w:rPr>
          <w:color w:val="0D0D0D" w:themeColor="text1" w:themeTint="F2"/>
        </w:rPr>
        <w:t xml:space="preserve">, Chae-Bong Sohn </w:t>
      </w:r>
      <w:r w:rsidR="004A2A54" w:rsidRPr="0070099B">
        <w:rPr>
          <w:color w:val="0D0D0D" w:themeColor="text1" w:themeTint="F2"/>
          <w:vertAlign w:val="superscript"/>
        </w:rPr>
        <w:t xml:space="preserve">1 </w:t>
      </w:r>
      <w:r w:rsidR="0066150D" w:rsidRPr="0070099B">
        <w:rPr>
          <w:color w:val="0D0D0D" w:themeColor="text1" w:themeTint="F2"/>
          <w:vertAlign w:val="superscript"/>
        </w:rPr>
        <w:t>,</w:t>
      </w:r>
      <w:r w:rsidR="0066150D" w:rsidRPr="0070099B">
        <w:rPr>
          <w:color w:val="0D0D0D" w:themeColor="text1" w:themeTint="F2"/>
        </w:rPr>
        <w:t xml:space="preserve"> *</w:t>
      </w:r>
      <w:r w:rsidR="004A2A54" w:rsidRPr="0070099B">
        <w:rPr>
          <w:color w:val="0D0D0D" w:themeColor="text1" w:themeTint="F2"/>
        </w:rPr>
        <w:t>and Kwangkee Lee</w:t>
      </w:r>
      <w:r w:rsidR="004A2A54" w:rsidRPr="0070099B">
        <w:rPr>
          <w:color w:val="0D0D0D" w:themeColor="text1" w:themeTint="F2"/>
          <w:vertAlign w:val="superscript"/>
        </w:rPr>
        <w:t>2</w:t>
      </w:r>
      <w:r w:rsidR="0066150D" w:rsidRPr="0070099B">
        <w:rPr>
          <w:color w:val="0D0D0D" w:themeColor="text1" w:themeTint="F2"/>
          <w:vertAlign w:val="superscript"/>
        </w:rPr>
        <w:t>,</w:t>
      </w:r>
      <w:r w:rsidR="0066150D" w:rsidRPr="0070099B">
        <w:rPr>
          <w:color w:val="0D0D0D" w:themeColor="text1" w:themeTint="F2"/>
        </w:rPr>
        <w:t xml:space="preserve"> *</w:t>
      </w:r>
    </w:p>
    <w:tbl>
      <w:tblPr>
        <w:tblpPr w:leftFromText="198" w:rightFromText="198" w:vertAnchor="page" w:horzAnchor="margin" w:tblpY="9954"/>
        <w:tblW w:w="2410" w:type="dxa"/>
        <w:tblLayout w:type="fixed"/>
        <w:tblCellMar>
          <w:left w:w="0" w:type="dxa"/>
          <w:right w:w="0" w:type="dxa"/>
        </w:tblCellMar>
        <w:tblLook w:val="04A0" w:firstRow="1" w:lastRow="0" w:firstColumn="1" w:lastColumn="0" w:noHBand="0" w:noVBand="1"/>
      </w:tblPr>
      <w:tblGrid>
        <w:gridCol w:w="2410"/>
      </w:tblGrid>
      <w:tr w:rsidR="003B5E6D" w:rsidRPr="0070099B" w14:paraId="2F2532AD" w14:textId="77777777">
        <w:tc>
          <w:tcPr>
            <w:tcW w:w="2410" w:type="dxa"/>
            <w:shd w:val="clear" w:color="auto" w:fill="auto"/>
          </w:tcPr>
          <w:p w14:paraId="7E8873A0" w14:textId="77777777" w:rsidR="008C0EA2" w:rsidRPr="0070099B" w:rsidRDefault="008C0EA2">
            <w:pPr>
              <w:pStyle w:val="MDPI61Citation"/>
              <w:spacing w:after="120" w:line="240" w:lineRule="exact"/>
              <w:rPr>
                <w:color w:val="0D0D0D" w:themeColor="text1" w:themeTint="F2"/>
              </w:rPr>
            </w:pPr>
            <w:r w:rsidRPr="0070099B">
              <w:rPr>
                <w:b/>
                <w:color w:val="0D0D0D" w:themeColor="text1" w:themeTint="F2"/>
              </w:rPr>
              <w:t>Citation:</w:t>
            </w:r>
            <w:r w:rsidRPr="0070099B">
              <w:rPr>
                <w:color w:val="0D0D0D" w:themeColor="text1" w:themeTint="F2"/>
              </w:rPr>
              <w:t xml:space="preserve"> Lastname, F.; Lastname, F.; Lastname, F. Title. </w:t>
            </w:r>
            <w:r w:rsidRPr="0070099B">
              <w:rPr>
                <w:i/>
                <w:color w:val="0D0D0D" w:themeColor="text1" w:themeTint="F2"/>
              </w:rPr>
              <w:t xml:space="preserve">Bioengineering </w:t>
            </w:r>
            <w:r w:rsidRPr="0070099B">
              <w:rPr>
                <w:b/>
                <w:color w:val="0D0D0D" w:themeColor="text1" w:themeTint="F2"/>
              </w:rPr>
              <w:t>2022</w:t>
            </w:r>
            <w:r w:rsidRPr="0070099B">
              <w:rPr>
                <w:color w:val="0D0D0D" w:themeColor="text1" w:themeTint="F2"/>
              </w:rPr>
              <w:t>,</w:t>
            </w:r>
            <w:r w:rsidRPr="0070099B">
              <w:rPr>
                <w:i/>
                <w:color w:val="0D0D0D" w:themeColor="text1" w:themeTint="F2"/>
              </w:rPr>
              <w:t xml:space="preserve"> 9</w:t>
            </w:r>
            <w:r w:rsidRPr="0070099B">
              <w:rPr>
                <w:color w:val="0D0D0D" w:themeColor="text1" w:themeTint="F2"/>
              </w:rPr>
              <w:t>, x. https://doi.org/10.3390/xxxxx</w:t>
            </w:r>
          </w:p>
          <w:p w14:paraId="53C8B3C4" w14:textId="77777777" w:rsidR="008C0EA2" w:rsidRPr="0070099B" w:rsidRDefault="008C0EA2">
            <w:pPr>
              <w:pStyle w:val="MDPI15academiceditor"/>
              <w:spacing w:after="120"/>
              <w:rPr>
                <w:color w:val="0D0D0D" w:themeColor="text1" w:themeTint="F2"/>
              </w:rPr>
            </w:pPr>
            <w:r w:rsidRPr="0070099B">
              <w:rPr>
                <w:color w:val="0D0D0D" w:themeColor="text1" w:themeTint="F2"/>
              </w:rPr>
              <w:t>Academic Editor: Firstname Lastname</w:t>
            </w:r>
          </w:p>
          <w:p w14:paraId="55A53CBF" w14:textId="77777777" w:rsidR="008C0EA2" w:rsidRPr="0070099B" w:rsidRDefault="008C0EA2">
            <w:pPr>
              <w:pStyle w:val="MDPI14history"/>
              <w:spacing w:before="120"/>
              <w:rPr>
                <w:color w:val="0D0D0D" w:themeColor="text1" w:themeTint="F2"/>
              </w:rPr>
            </w:pPr>
            <w:r w:rsidRPr="0070099B">
              <w:rPr>
                <w:color w:val="0D0D0D" w:themeColor="text1" w:themeTint="F2"/>
              </w:rPr>
              <w:t>Received: date</w:t>
            </w:r>
          </w:p>
          <w:p w14:paraId="3F183D5C" w14:textId="77777777" w:rsidR="008C0EA2" w:rsidRPr="0070099B" w:rsidRDefault="008C0EA2">
            <w:pPr>
              <w:pStyle w:val="MDPI14history"/>
              <w:rPr>
                <w:color w:val="0D0D0D" w:themeColor="text1" w:themeTint="F2"/>
              </w:rPr>
            </w:pPr>
            <w:r w:rsidRPr="0070099B">
              <w:rPr>
                <w:color w:val="0D0D0D" w:themeColor="text1" w:themeTint="F2"/>
              </w:rPr>
              <w:t>Accepted: date</w:t>
            </w:r>
          </w:p>
          <w:p w14:paraId="1FF6C153" w14:textId="77777777" w:rsidR="008C0EA2" w:rsidRPr="0070099B" w:rsidRDefault="008C0EA2">
            <w:pPr>
              <w:pStyle w:val="MDPI14history"/>
              <w:spacing w:after="120"/>
              <w:rPr>
                <w:color w:val="0D0D0D" w:themeColor="text1" w:themeTint="F2"/>
              </w:rPr>
            </w:pPr>
            <w:r w:rsidRPr="0070099B">
              <w:rPr>
                <w:color w:val="0D0D0D" w:themeColor="text1" w:themeTint="F2"/>
              </w:rPr>
              <w:t>Published: date</w:t>
            </w:r>
          </w:p>
          <w:p w14:paraId="58634AE4" w14:textId="77777777" w:rsidR="008C0EA2" w:rsidRPr="0070099B" w:rsidRDefault="008C0EA2">
            <w:pPr>
              <w:pStyle w:val="MDPI63Notes"/>
              <w:jc w:val="both"/>
              <w:rPr>
                <w:color w:val="0D0D0D" w:themeColor="text1" w:themeTint="F2"/>
              </w:rPr>
            </w:pPr>
            <w:r w:rsidRPr="0070099B">
              <w:rPr>
                <w:b/>
                <w:color w:val="0D0D0D" w:themeColor="text1" w:themeTint="F2"/>
              </w:rPr>
              <w:t>Publisher’s Note:</w:t>
            </w:r>
            <w:r w:rsidRPr="0070099B">
              <w:rPr>
                <w:color w:val="0D0D0D" w:themeColor="text1" w:themeTint="F2"/>
              </w:rPr>
              <w:t xml:space="preserve"> MDPI stays neutral with regard to jurisdictional claims in published maps and institutional affiliations.</w:t>
            </w:r>
          </w:p>
          <w:p w14:paraId="743D0071" w14:textId="77777777" w:rsidR="008C0EA2" w:rsidRPr="0070099B" w:rsidRDefault="008C0EA2">
            <w:pPr>
              <w:adjustRightInd w:val="0"/>
              <w:snapToGrid w:val="0"/>
              <w:spacing w:before="120" w:line="240" w:lineRule="atLeast"/>
              <w:ind w:right="113"/>
              <w:jc w:val="left"/>
              <w:rPr>
                <w:rFonts w:eastAsia="DengXian"/>
                <w:bCs/>
                <w:color w:val="0D0D0D" w:themeColor="text1" w:themeTint="F2"/>
                <w:sz w:val="14"/>
                <w:szCs w:val="14"/>
                <w:lang w:bidi="en-US"/>
              </w:rPr>
            </w:pPr>
            <w:r w:rsidRPr="0070099B">
              <w:rPr>
                <w:rFonts w:eastAsia="DengXian"/>
                <w:noProof/>
                <w:color w:val="0D0D0D" w:themeColor="text1" w:themeTint="F2"/>
              </w:rPr>
              <w:drawing>
                <wp:inline distT="0" distB="0" distL="0" distR="0" wp14:anchorId="6C620E58" wp14:editId="08CD279B">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6346D34E" w14:textId="77777777" w:rsidR="008C0EA2" w:rsidRPr="0070099B" w:rsidRDefault="008C0EA2">
            <w:pPr>
              <w:adjustRightInd w:val="0"/>
              <w:snapToGrid w:val="0"/>
              <w:spacing w:before="60" w:line="240" w:lineRule="atLeast"/>
              <w:ind w:right="113"/>
              <w:rPr>
                <w:rFonts w:eastAsia="DengXian"/>
                <w:bCs/>
                <w:color w:val="0D0D0D" w:themeColor="text1" w:themeTint="F2"/>
                <w:sz w:val="14"/>
                <w:szCs w:val="14"/>
                <w:lang w:bidi="en-US"/>
              </w:rPr>
            </w:pPr>
            <w:r w:rsidRPr="0070099B">
              <w:rPr>
                <w:rFonts w:eastAsia="DengXian"/>
                <w:b/>
                <w:bCs/>
                <w:color w:val="0D0D0D" w:themeColor="text1" w:themeTint="F2"/>
                <w:sz w:val="14"/>
                <w:szCs w:val="14"/>
                <w:lang w:bidi="en-US"/>
              </w:rPr>
              <w:t>Copyright:</w:t>
            </w:r>
            <w:r w:rsidRPr="0070099B">
              <w:rPr>
                <w:rFonts w:eastAsia="DengXian"/>
                <w:bCs/>
                <w:color w:val="0D0D0D" w:themeColor="text1" w:themeTint="F2"/>
                <w:sz w:val="14"/>
                <w:szCs w:val="14"/>
                <w:lang w:bidi="en-US"/>
              </w:rPr>
              <w:t xml:space="preserve"> © 2022 by the authors. Submitted for possible open access publication under the terms and conditions of the Creative Commons Attribution (CC BY) license (https://creativecommons.org/licenses/by/4.0/).</w:t>
            </w:r>
          </w:p>
        </w:tc>
      </w:tr>
    </w:tbl>
    <w:p w14:paraId="4115DA6F" w14:textId="3403C5AD" w:rsidR="00275734" w:rsidRPr="0070099B" w:rsidRDefault="00B33CA5" w:rsidP="00275734">
      <w:pPr>
        <w:pStyle w:val="MDPI16affiliation"/>
        <w:rPr>
          <w:color w:val="0D0D0D" w:themeColor="text1" w:themeTint="F2"/>
        </w:rPr>
      </w:pPr>
      <w:r w:rsidRPr="0070099B">
        <w:rPr>
          <w:color w:val="0D0D0D" w:themeColor="text1" w:themeTint="F2"/>
          <w:vertAlign w:val="superscript"/>
        </w:rPr>
        <w:t>1</w:t>
      </w:r>
      <w:r w:rsidRPr="0070099B">
        <w:rPr>
          <w:color w:val="0D0D0D" w:themeColor="text1" w:themeTint="F2"/>
        </w:rPr>
        <w:tab/>
      </w:r>
      <w:r w:rsidR="2F9A0501" w:rsidRPr="0070099B">
        <w:rPr>
          <w:color w:val="0D0D0D" w:themeColor="text1" w:themeTint="F2"/>
        </w:rPr>
        <w:t>Department of Communication and Electronics, KwangWoon Univ, Korea</w:t>
      </w:r>
      <w:r w:rsidR="00275734" w:rsidRPr="0070099B">
        <w:rPr>
          <w:color w:val="0D0D0D" w:themeColor="text1" w:themeTint="F2"/>
        </w:rPr>
        <w:t xml:space="preserve">; </w:t>
      </w:r>
      <w:r w:rsidR="00A87835" w:rsidRPr="0070099B">
        <w:rPr>
          <w:color w:val="0D0D0D" w:themeColor="text1" w:themeTint="F2"/>
        </w:rPr>
        <w:t>forownsake</w:t>
      </w:r>
      <w:r w:rsidR="00275734" w:rsidRPr="0070099B">
        <w:rPr>
          <w:color w:val="0D0D0D" w:themeColor="text1" w:themeTint="F2"/>
        </w:rPr>
        <w:t>@</w:t>
      </w:r>
      <w:r w:rsidR="00A87835" w:rsidRPr="0070099B">
        <w:rPr>
          <w:color w:val="0D0D0D" w:themeColor="text1" w:themeTint="F2"/>
        </w:rPr>
        <w:t>g</w:t>
      </w:r>
      <w:r w:rsidR="00275734" w:rsidRPr="0070099B">
        <w:rPr>
          <w:color w:val="0D0D0D" w:themeColor="text1" w:themeTint="F2"/>
        </w:rPr>
        <w:t>mail.com</w:t>
      </w:r>
    </w:p>
    <w:p w14:paraId="7E69A804" w14:textId="399CDF74" w:rsidR="00275734" w:rsidRPr="0070099B" w:rsidRDefault="00275734" w:rsidP="00275734">
      <w:pPr>
        <w:pStyle w:val="MDPI16affiliation"/>
        <w:rPr>
          <w:color w:val="0D0D0D" w:themeColor="text1" w:themeTint="F2"/>
        </w:rPr>
      </w:pPr>
      <w:r w:rsidRPr="0070099B">
        <w:rPr>
          <w:color w:val="0D0D0D" w:themeColor="text1" w:themeTint="F2"/>
          <w:vertAlign w:val="superscript"/>
        </w:rPr>
        <w:t>2</w:t>
      </w:r>
      <w:r w:rsidRPr="0070099B">
        <w:rPr>
          <w:color w:val="0D0D0D" w:themeColor="text1" w:themeTint="F2"/>
        </w:rPr>
        <w:tab/>
      </w:r>
      <w:r w:rsidR="00D84D8E" w:rsidRPr="0070099B">
        <w:rPr>
          <w:color w:val="0D0D0D" w:themeColor="text1" w:themeTint="F2"/>
        </w:rPr>
        <w:t>Innopia tech</w:t>
      </w:r>
      <w:r w:rsidR="0041362D" w:rsidRPr="0070099B">
        <w:rPr>
          <w:color w:val="0D0D0D" w:themeColor="text1" w:themeTint="F2"/>
        </w:rPr>
        <w:t>,</w:t>
      </w:r>
      <w:r w:rsidR="0041362D" w:rsidRPr="0070099B">
        <w:rPr>
          <w:rFonts w:cs="Heebo"/>
          <w:color w:val="0D0D0D" w:themeColor="text1" w:themeTint="F2"/>
        </w:rPr>
        <w:t xml:space="preserve"> Suite A-405, 215, Galmachi-ro, Jungwon-gu, Seongnam-si, Gyeonggi-do, 13217</w:t>
      </w:r>
      <w:r w:rsidR="00FF6E9F" w:rsidRPr="0070099B">
        <w:rPr>
          <w:rFonts w:cs="Heebo"/>
          <w:color w:val="0D0D0D" w:themeColor="text1" w:themeTint="F2"/>
        </w:rPr>
        <w:t>, Korea</w:t>
      </w:r>
      <w:r w:rsidRPr="0070099B">
        <w:rPr>
          <w:color w:val="0D0D0D" w:themeColor="text1" w:themeTint="F2"/>
        </w:rPr>
        <w:t xml:space="preserve"> e-mail@e-mail.com</w:t>
      </w:r>
    </w:p>
    <w:p w14:paraId="365F9D89" w14:textId="39C05456" w:rsidR="00275734" w:rsidRPr="0070099B" w:rsidRDefault="00275734" w:rsidP="00275734">
      <w:pPr>
        <w:pStyle w:val="MDPI16affiliation"/>
        <w:rPr>
          <w:color w:val="0D0D0D" w:themeColor="text1" w:themeTint="F2"/>
          <w:lang w:eastAsia="ko-KR"/>
        </w:rPr>
      </w:pPr>
      <w:r w:rsidRPr="0070099B">
        <w:rPr>
          <w:b/>
          <w:color w:val="0D0D0D" w:themeColor="text1" w:themeTint="F2"/>
        </w:rPr>
        <w:t>*</w:t>
      </w:r>
      <w:r w:rsidRPr="0070099B">
        <w:rPr>
          <w:color w:val="0D0D0D" w:themeColor="text1" w:themeTint="F2"/>
        </w:rPr>
        <w:tab/>
        <w:t xml:space="preserve">Correspondence: </w:t>
      </w:r>
      <w:hyperlink r:id="rId9" w:history="1">
        <w:r w:rsidR="007C7A67" w:rsidRPr="002953CC">
          <w:rPr>
            <w:rStyle w:val="a7"/>
          </w:rPr>
          <w:t>cbsohn@kw.ac.kr(C.-B.S.)</w:t>
        </w:r>
      </w:hyperlink>
      <w:r w:rsidR="00E6254E" w:rsidRPr="0070099B">
        <w:rPr>
          <w:color w:val="0D0D0D" w:themeColor="text1" w:themeTint="F2"/>
        </w:rPr>
        <w:t>,</w:t>
      </w:r>
      <w:r w:rsidR="007C7A67">
        <w:rPr>
          <w:color w:val="0D0D0D" w:themeColor="text1" w:themeTint="F2"/>
        </w:rPr>
        <w:t xml:space="preserve"> </w:t>
      </w:r>
      <w:r w:rsidR="002677C3" w:rsidRPr="0070099B">
        <w:rPr>
          <w:color w:val="0D0D0D" w:themeColor="text1" w:themeTint="F2"/>
        </w:rPr>
        <w:t>Kwangkeelee</w:t>
      </w:r>
      <w:r w:rsidR="00E6254E" w:rsidRPr="0070099B">
        <w:rPr>
          <w:color w:val="0D0D0D" w:themeColor="text1" w:themeTint="F2"/>
        </w:rPr>
        <w:t>@</w:t>
      </w:r>
      <w:r w:rsidR="002677C3" w:rsidRPr="0070099B">
        <w:rPr>
          <w:color w:val="0D0D0D" w:themeColor="text1" w:themeTint="F2"/>
        </w:rPr>
        <w:t>gmail</w:t>
      </w:r>
      <w:r w:rsidR="00E6254E" w:rsidRPr="0070099B">
        <w:rPr>
          <w:color w:val="0D0D0D" w:themeColor="text1" w:themeTint="F2"/>
        </w:rPr>
        <w:t>.com(K.L.)</w:t>
      </w:r>
    </w:p>
    <w:p w14:paraId="3753C411" w14:textId="77777777" w:rsidR="00DE2797" w:rsidRDefault="00275734" w:rsidP="00275734">
      <w:pPr>
        <w:pStyle w:val="MDPI17abstract"/>
        <w:rPr>
          <w:ins w:id="0" w:author="A246" w:date="2022-09-30T22:35:00Z"/>
          <w:color w:val="0D0D0D" w:themeColor="text1" w:themeTint="F2"/>
          <w:szCs w:val="18"/>
        </w:rPr>
      </w:pPr>
      <w:r w:rsidRPr="0070099B">
        <w:rPr>
          <w:b/>
          <w:color w:val="0D0D0D" w:themeColor="text1" w:themeTint="F2"/>
          <w:szCs w:val="18"/>
        </w:rPr>
        <w:t xml:space="preserve">Abstract: </w:t>
      </w:r>
      <w:r w:rsidR="00022B67" w:rsidRPr="0070099B">
        <w:rPr>
          <w:color w:val="0D0D0D" w:themeColor="text1" w:themeTint="F2"/>
          <w:szCs w:val="18"/>
        </w:rPr>
        <w:t>Monitoring</w:t>
      </w:r>
      <w:r w:rsidR="00534259" w:rsidRPr="0070099B">
        <w:rPr>
          <w:color w:val="0D0D0D" w:themeColor="text1" w:themeTint="F2"/>
          <w:szCs w:val="18"/>
        </w:rPr>
        <w:t xml:space="preserve"> </w:t>
      </w:r>
      <w:r w:rsidR="00022B67" w:rsidRPr="0070099B">
        <w:rPr>
          <w:color w:val="0D0D0D" w:themeColor="text1" w:themeTint="F2"/>
          <w:szCs w:val="18"/>
        </w:rPr>
        <w:t xml:space="preserve">accurate </w:t>
      </w:r>
      <w:r w:rsidR="001236B0" w:rsidRPr="0070099B">
        <w:rPr>
          <w:color w:val="0D0D0D" w:themeColor="text1" w:themeTint="F2"/>
          <w:szCs w:val="18"/>
        </w:rPr>
        <w:t xml:space="preserve">continuous </w:t>
      </w:r>
      <w:r w:rsidR="00371210" w:rsidRPr="0070099B">
        <w:rPr>
          <w:color w:val="0D0D0D" w:themeColor="text1" w:themeTint="F2"/>
          <w:szCs w:val="18"/>
        </w:rPr>
        <w:t>Blood Pressure</w:t>
      </w:r>
      <w:r w:rsidR="007B044A" w:rsidRPr="0070099B">
        <w:rPr>
          <w:color w:val="0D0D0D" w:themeColor="text1" w:themeTint="F2"/>
          <w:szCs w:val="18"/>
        </w:rPr>
        <w:t xml:space="preserve"> </w:t>
      </w:r>
      <w:r w:rsidR="0086556F" w:rsidRPr="0070099B">
        <w:rPr>
          <w:color w:val="0D0D0D" w:themeColor="text1" w:themeTint="F2"/>
          <w:szCs w:val="18"/>
        </w:rPr>
        <w:t>(BP)</w:t>
      </w:r>
      <w:r w:rsidR="00371210" w:rsidRPr="0070099B">
        <w:rPr>
          <w:color w:val="0D0D0D" w:themeColor="text1" w:themeTint="F2"/>
          <w:szCs w:val="18"/>
        </w:rPr>
        <w:t xml:space="preserve"> </w:t>
      </w:r>
      <w:r w:rsidR="00F80F18" w:rsidRPr="0070099B">
        <w:rPr>
          <w:color w:val="0D0D0D" w:themeColor="text1" w:themeTint="F2"/>
          <w:szCs w:val="18"/>
        </w:rPr>
        <w:t xml:space="preserve">can be </w:t>
      </w:r>
      <w:r w:rsidR="008814E3" w:rsidRPr="0070099B">
        <w:rPr>
          <w:color w:val="0D0D0D" w:themeColor="text1" w:themeTint="F2"/>
          <w:szCs w:val="18"/>
        </w:rPr>
        <w:t xml:space="preserve">an </w:t>
      </w:r>
      <w:r w:rsidR="009A63A6" w:rsidRPr="0070099B">
        <w:rPr>
          <w:color w:val="0D0D0D" w:themeColor="text1" w:themeTint="F2"/>
          <w:szCs w:val="18"/>
        </w:rPr>
        <w:t>adequat</w:t>
      </w:r>
      <w:r w:rsidR="008814E3" w:rsidRPr="0070099B">
        <w:rPr>
          <w:color w:val="0D0D0D" w:themeColor="text1" w:themeTint="F2"/>
          <w:szCs w:val="18"/>
        </w:rPr>
        <w:t xml:space="preserve">e </w:t>
      </w:r>
      <w:r w:rsidR="000F0EC6" w:rsidRPr="0070099B">
        <w:rPr>
          <w:color w:val="0D0D0D" w:themeColor="text1" w:themeTint="F2"/>
          <w:szCs w:val="18"/>
        </w:rPr>
        <w:t xml:space="preserve">precaution for cardiovascular </w:t>
      </w:r>
      <w:r w:rsidR="0022021E" w:rsidRPr="0070099B">
        <w:rPr>
          <w:color w:val="0D0D0D" w:themeColor="text1" w:themeTint="F2"/>
          <w:szCs w:val="18"/>
        </w:rPr>
        <w:t>disease</w:t>
      </w:r>
      <w:r w:rsidR="00023D42" w:rsidRPr="0070099B">
        <w:rPr>
          <w:color w:val="0D0D0D" w:themeColor="text1" w:themeTint="F2"/>
          <w:szCs w:val="18"/>
        </w:rPr>
        <w:t xml:space="preserve"> (CVD)</w:t>
      </w:r>
      <w:r w:rsidR="0022021E" w:rsidRPr="0070099B">
        <w:rPr>
          <w:color w:val="0D0D0D" w:themeColor="text1" w:themeTint="F2"/>
          <w:szCs w:val="18"/>
        </w:rPr>
        <w:t>.</w:t>
      </w:r>
      <w:r w:rsidR="007C14BE" w:rsidRPr="0070099B">
        <w:rPr>
          <w:color w:val="0D0D0D" w:themeColor="text1" w:themeTint="F2"/>
          <w:szCs w:val="18"/>
        </w:rPr>
        <w:t xml:space="preserve"> </w:t>
      </w:r>
      <w:r w:rsidR="00AB5080" w:rsidRPr="0070099B">
        <w:rPr>
          <w:rFonts w:eastAsia="맑은 고딕" w:cs="맑은 고딕"/>
          <w:color w:val="0D0D0D" w:themeColor="text1" w:themeTint="F2"/>
          <w:szCs w:val="18"/>
          <w:lang w:eastAsia="ko-KR"/>
        </w:rPr>
        <w:t>Currently, most BP measurement relies on uncomfortable cuff-based devices</w:t>
      </w:r>
      <w:r w:rsidR="007C7A67">
        <w:rPr>
          <w:color w:val="0D0D0D" w:themeColor="text1" w:themeTint="F2"/>
          <w:szCs w:val="18"/>
        </w:rPr>
        <w:t xml:space="preserve">. </w:t>
      </w:r>
      <w:r w:rsidR="007C7A67">
        <w:rPr>
          <w:rFonts w:eastAsia="맑은 고딕" w:cs="맑은 고딕"/>
          <w:color w:val="0D0D0D" w:themeColor="text1" w:themeTint="F2"/>
          <w:szCs w:val="18"/>
          <w:lang w:eastAsia="ko-KR"/>
        </w:rPr>
        <w:t>P</w:t>
      </w:r>
      <w:r w:rsidR="00C74C92" w:rsidRPr="0070099B">
        <w:rPr>
          <w:rFonts w:eastAsia="맑은 고딕" w:cs="맑은 고딕"/>
          <w:color w:val="0D0D0D" w:themeColor="text1" w:themeTint="F2"/>
          <w:szCs w:val="18"/>
          <w:lang w:eastAsia="ko-KR"/>
        </w:rPr>
        <w:t>atient</w:t>
      </w:r>
      <w:r w:rsidR="007C7A67">
        <w:rPr>
          <w:rFonts w:eastAsia="맑은 고딕" w:cs="맑은 고딕"/>
          <w:color w:val="0D0D0D" w:themeColor="text1" w:themeTint="F2"/>
          <w:szCs w:val="18"/>
          <w:lang w:eastAsia="ko-KR"/>
        </w:rPr>
        <w:t>s</w:t>
      </w:r>
      <w:r w:rsidR="00C74C92" w:rsidRPr="0070099B">
        <w:rPr>
          <w:rFonts w:eastAsia="맑은 고딕" w:cs="맑은 고딕"/>
          <w:color w:val="0D0D0D" w:themeColor="text1" w:themeTint="F2"/>
          <w:szCs w:val="18"/>
          <w:lang w:eastAsia="ko-KR"/>
        </w:rPr>
        <w:t xml:space="preserve"> </w:t>
      </w:r>
      <w:r w:rsidR="0001223D" w:rsidRPr="0070099B">
        <w:rPr>
          <w:rFonts w:eastAsia="맑은 고딕" w:cs="맑은 고딕"/>
          <w:color w:val="0D0D0D" w:themeColor="text1" w:themeTint="F2"/>
          <w:szCs w:val="18"/>
          <w:lang w:eastAsia="ko-KR"/>
        </w:rPr>
        <w:t xml:space="preserve">need to </w:t>
      </w:r>
      <w:r w:rsidR="00B94F57" w:rsidRPr="0070099B">
        <w:rPr>
          <w:rFonts w:eastAsia="맑은 고딕" w:cs="맑은 고딕"/>
          <w:color w:val="0D0D0D" w:themeColor="text1" w:themeTint="F2"/>
          <w:szCs w:val="18"/>
          <w:lang w:eastAsia="ko-KR"/>
        </w:rPr>
        <w:t>be sedentary</w:t>
      </w:r>
      <w:r w:rsidR="007C7A67">
        <w:rPr>
          <w:rFonts w:eastAsia="맑은 고딕" w:cs="맑은 고딕"/>
          <w:color w:val="0D0D0D" w:themeColor="text1" w:themeTint="F2"/>
          <w:szCs w:val="18"/>
          <w:lang w:eastAsia="ko-KR"/>
        </w:rPr>
        <w:t>, and it</w:t>
      </w:r>
      <w:r w:rsidR="00C74C92" w:rsidRPr="0070099B">
        <w:rPr>
          <w:rFonts w:eastAsia="맑은 고딕" w:cs="맑은 고딕"/>
          <w:color w:val="0D0D0D" w:themeColor="text1" w:themeTint="F2"/>
          <w:szCs w:val="18"/>
          <w:lang w:eastAsia="ko-KR"/>
        </w:rPr>
        <w:t xml:space="preserve"> </w:t>
      </w:r>
      <w:r w:rsidR="007C7A67">
        <w:rPr>
          <w:rFonts w:eastAsia="맑은 고딕" w:cs="맑은 고딕"/>
          <w:color w:val="0D0D0D" w:themeColor="text1" w:themeTint="F2"/>
          <w:szCs w:val="18"/>
          <w:lang w:eastAsia="ko-KR"/>
        </w:rPr>
        <w:t>shows only</w:t>
      </w:r>
      <w:r w:rsidR="00FD7222" w:rsidRPr="0070099B">
        <w:rPr>
          <w:rFonts w:eastAsia="맑은 고딕" w:cs="맑은 고딕"/>
          <w:color w:val="0D0D0D" w:themeColor="text1" w:themeTint="F2"/>
          <w:szCs w:val="18"/>
          <w:lang w:eastAsia="ko-KR"/>
        </w:rPr>
        <w:t xml:space="preserve"> Systolic and Diastolic BP. </w:t>
      </w:r>
      <w:r w:rsidR="00CA1DE6" w:rsidRPr="0070099B">
        <w:rPr>
          <w:color w:val="0D0D0D" w:themeColor="text1" w:themeTint="F2"/>
          <w:szCs w:val="18"/>
        </w:rPr>
        <w:t xml:space="preserve">It gets trickier for those lying on </w:t>
      </w:r>
      <w:r w:rsidR="00255F82" w:rsidRPr="0070099B">
        <w:rPr>
          <w:color w:val="0D0D0D" w:themeColor="text1" w:themeTint="F2"/>
          <w:szCs w:val="18"/>
        </w:rPr>
        <w:t xml:space="preserve">a </w:t>
      </w:r>
      <w:r w:rsidR="00CA1DE6" w:rsidRPr="0070099B">
        <w:rPr>
          <w:color w:val="0D0D0D" w:themeColor="text1" w:themeTint="F2"/>
          <w:szCs w:val="18"/>
        </w:rPr>
        <w:t>med bed.</w:t>
      </w:r>
      <w:r w:rsidR="00627D0C" w:rsidRPr="0070099B">
        <w:rPr>
          <w:color w:val="0D0D0D" w:themeColor="text1" w:themeTint="F2"/>
          <w:szCs w:val="18"/>
        </w:rPr>
        <w:t xml:space="preserve"> </w:t>
      </w:r>
      <w:r w:rsidR="00CF0BBC" w:rsidRPr="0070099B">
        <w:rPr>
          <w:color w:val="0D0D0D" w:themeColor="text1" w:themeTint="F2"/>
          <w:szCs w:val="18"/>
        </w:rPr>
        <w:t>For many</w:t>
      </w:r>
      <w:r w:rsidR="00023D42" w:rsidRPr="0070099B">
        <w:rPr>
          <w:color w:val="0D0D0D" w:themeColor="text1" w:themeTint="F2"/>
          <w:szCs w:val="18"/>
        </w:rPr>
        <w:t xml:space="preserve"> Intensive Care Unit</w:t>
      </w:r>
      <w:r w:rsidR="00CF0BBC" w:rsidRPr="0070099B">
        <w:rPr>
          <w:color w:val="0D0D0D" w:themeColor="text1" w:themeTint="F2"/>
          <w:szCs w:val="18"/>
        </w:rPr>
        <w:t xml:space="preserve"> </w:t>
      </w:r>
      <w:r w:rsidR="00023D42" w:rsidRPr="0070099B">
        <w:rPr>
          <w:color w:val="0D0D0D" w:themeColor="text1" w:themeTint="F2"/>
          <w:szCs w:val="18"/>
        </w:rPr>
        <w:t>(</w:t>
      </w:r>
      <w:r w:rsidR="0054144A" w:rsidRPr="0070099B">
        <w:rPr>
          <w:color w:val="0D0D0D" w:themeColor="text1" w:themeTint="F2"/>
          <w:szCs w:val="18"/>
        </w:rPr>
        <w:t>ICU</w:t>
      </w:r>
      <w:r w:rsidR="00023D42" w:rsidRPr="0070099B">
        <w:rPr>
          <w:color w:val="0D0D0D" w:themeColor="text1" w:themeTint="F2"/>
          <w:szCs w:val="18"/>
        </w:rPr>
        <w:t>)</w:t>
      </w:r>
      <w:r w:rsidR="0054144A" w:rsidRPr="0070099B">
        <w:rPr>
          <w:color w:val="0D0D0D" w:themeColor="text1" w:themeTint="F2"/>
          <w:szCs w:val="18"/>
        </w:rPr>
        <w:t xml:space="preserve"> patients, many vital signs including </w:t>
      </w:r>
      <w:r w:rsidR="0092760E" w:rsidRPr="0070099B">
        <w:rPr>
          <w:color w:val="0D0D0D" w:themeColor="text1" w:themeTint="F2"/>
          <w:szCs w:val="18"/>
        </w:rPr>
        <w:t>photoplethysmography (</w:t>
      </w:r>
      <w:r w:rsidR="0054144A" w:rsidRPr="0070099B">
        <w:rPr>
          <w:color w:val="0D0D0D" w:themeColor="text1" w:themeTint="F2"/>
          <w:szCs w:val="18"/>
        </w:rPr>
        <w:t>PPG</w:t>
      </w:r>
      <w:r w:rsidR="0092760E" w:rsidRPr="0070099B">
        <w:rPr>
          <w:color w:val="0D0D0D" w:themeColor="text1" w:themeTint="F2"/>
          <w:szCs w:val="18"/>
        </w:rPr>
        <w:t>)</w:t>
      </w:r>
      <w:r w:rsidR="0054144A" w:rsidRPr="0070099B">
        <w:rPr>
          <w:color w:val="0D0D0D" w:themeColor="text1" w:themeTint="F2"/>
          <w:szCs w:val="18"/>
        </w:rPr>
        <w:t xml:space="preserve"> and BP need</w:t>
      </w:r>
      <w:r w:rsidR="00996257" w:rsidRPr="0070099B">
        <w:rPr>
          <w:color w:val="0D0D0D" w:themeColor="text1" w:themeTint="F2"/>
          <w:szCs w:val="18"/>
        </w:rPr>
        <w:t xml:space="preserve"> to be monitored</w:t>
      </w:r>
      <w:r w:rsidR="007C7A67">
        <w:rPr>
          <w:color w:val="0D0D0D" w:themeColor="text1" w:themeTint="F2"/>
          <w:szCs w:val="18"/>
        </w:rPr>
        <w:t xml:space="preserve"> constantly</w:t>
      </w:r>
      <w:r w:rsidR="00B83312" w:rsidRPr="0070099B">
        <w:rPr>
          <w:color w:val="0D0D0D" w:themeColor="text1" w:themeTint="F2"/>
          <w:szCs w:val="18"/>
        </w:rPr>
        <w:t>. To do so</w:t>
      </w:r>
      <w:r w:rsidR="001A5115" w:rsidRPr="0070099B">
        <w:rPr>
          <w:color w:val="0D0D0D" w:themeColor="text1" w:themeTint="F2"/>
          <w:szCs w:val="18"/>
        </w:rPr>
        <w:t xml:space="preserve">, an invasive </w:t>
      </w:r>
      <w:r w:rsidR="00023D42" w:rsidRPr="0070099B">
        <w:rPr>
          <w:color w:val="0D0D0D" w:themeColor="text1" w:themeTint="F2"/>
          <w:szCs w:val="18"/>
        </w:rPr>
        <w:t>A</w:t>
      </w:r>
      <w:r w:rsidR="00182286" w:rsidRPr="0070099B">
        <w:rPr>
          <w:color w:val="0D0D0D" w:themeColor="text1" w:themeTint="F2"/>
          <w:szCs w:val="18"/>
        </w:rPr>
        <w:t xml:space="preserve">rterial </w:t>
      </w:r>
      <w:r w:rsidR="00023D42" w:rsidRPr="0070099B">
        <w:rPr>
          <w:color w:val="0D0D0D" w:themeColor="text1" w:themeTint="F2"/>
          <w:szCs w:val="18"/>
        </w:rPr>
        <w:t>B</w:t>
      </w:r>
      <w:r w:rsidR="00182286" w:rsidRPr="0070099B">
        <w:rPr>
          <w:color w:val="0D0D0D" w:themeColor="text1" w:themeTint="F2"/>
          <w:szCs w:val="18"/>
        </w:rPr>
        <w:t xml:space="preserve">lood </w:t>
      </w:r>
      <w:r w:rsidR="00023D42" w:rsidRPr="0070099B">
        <w:rPr>
          <w:color w:val="0D0D0D" w:themeColor="text1" w:themeTint="F2"/>
          <w:szCs w:val="18"/>
        </w:rPr>
        <w:t>P</w:t>
      </w:r>
      <w:r w:rsidR="00182286" w:rsidRPr="0070099B">
        <w:rPr>
          <w:color w:val="0D0D0D" w:themeColor="text1" w:themeTint="F2"/>
          <w:szCs w:val="18"/>
        </w:rPr>
        <w:t>ressure (</w:t>
      </w:r>
      <w:r w:rsidR="0007405B" w:rsidRPr="0070099B">
        <w:rPr>
          <w:color w:val="0D0D0D" w:themeColor="text1" w:themeTint="F2"/>
          <w:szCs w:val="18"/>
        </w:rPr>
        <w:t>ABP</w:t>
      </w:r>
      <w:r w:rsidR="00182286" w:rsidRPr="0070099B">
        <w:rPr>
          <w:color w:val="0D0D0D" w:themeColor="text1" w:themeTint="F2"/>
          <w:szCs w:val="18"/>
        </w:rPr>
        <w:t>)</w:t>
      </w:r>
      <w:r w:rsidR="009B162B" w:rsidRPr="0070099B">
        <w:rPr>
          <w:color w:val="0D0D0D" w:themeColor="text1" w:themeTint="F2"/>
          <w:szCs w:val="18"/>
        </w:rPr>
        <w:t xml:space="preserve"> line</w:t>
      </w:r>
      <w:r w:rsidR="0007405B" w:rsidRPr="0070099B">
        <w:rPr>
          <w:color w:val="0D0D0D" w:themeColor="text1" w:themeTint="F2"/>
          <w:szCs w:val="18"/>
        </w:rPr>
        <w:t xml:space="preserve"> is </w:t>
      </w:r>
      <w:r w:rsidR="00DB4782" w:rsidRPr="0070099B">
        <w:rPr>
          <w:color w:val="0D0D0D" w:themeColor="text1" w:themeTint="F2"/>
          <w:szCs w:val="18"/>
        </w:rPr>
        <w:t>required and</w:t>
      </w:r>
      <w:r w:rsidR="009B162B" w:rsidRPr="0070099B">
        <w:rPr>
          <w:color w:val="0D0D0D" w:themeColor="text1" w:themeTint="F2"/>
          <w:szCs w:val="18"/>
        </w:rPr>
        <w:t xml:space="preserve"> </w:t>
      </w:r>
      <w:r w:rsidR="0007405B" w:rsidRPr="0070099B">
        <w:rPr>
          <w:color w:val="0D0D0D" w:themeColor="text1" w:themeTint="F2"/>
          <w:szCs w:val="18"/>
        </w:rPr>
        <w:t>must be replaced</w:t>
      </w:r>
      <w:r w:rsidR="00AF556B" w:rsidRPr="0070099B">
        <w:rPr>
          <w:color w:val="0D0D0D" w:themeColor="text1" w:themeTint="F2"/>
          <w:szCs w:val="18"/>
        </w:rPr>
        <w:t xml:space="preserve"> every couple </w:t>
      </w:r>
      <w:r w:rsidR="00DB4782" w:rsidRPr="0070099B">
        <w:rPr>
          <w:color w:val="0D0D0D" w:themeColor="text1" w:themeTint="F2"/>
          <w:szCs w:val="18"/>
        </w:rPr>
        <w:t xml:space="preserve">of </w:t>
      </w:r>
      <w:r w:rsidR="00AF556B" w:rsidRPr="0070099B">
        <w:rPr>
          <w:color w:val="0D0D0D" w:themeColor="text1" w:themeTint="F2"/>
          <w:szCs w:val="18"/>
        </w:rPr>
        <w:t xml:space="preserve">days </w:t>
      </w:r>
      <w:r w:rsidR="00DB4782" w:rsidRPr="0070099B">
        <w:rPr>
          <w:color w:val="0D0D0D" w:themeColor="text1" w:themeTint="F2"/>
          <w:szCs w:val="18"/>
        </w:rPr>
        <w:t>which</w:t>
      </w:r>
      <w:r w:rsidR="00AF556B" w:rsidRPr="0070099B">
        <w:rPr>
          <w:color w:val="0D0D0D" w:themeColor="text1" w:themeTint="F2"/>
          <w:szCs w:val="18"/>
        </w:rPr>
        <w:t xml:space="preserve"> can cause unnecessary infection </w:t>
      </w:r>
      <w:r w:rsidR="007C7A67">
        <w:rPr>
          <w:color w:val="0D0D0D" w:themeColor="text1" w:themeTint="F2"/>
          <w:szCs w:val="18"/>
        </w:rPr>
        <w:t>in</w:t>
      </w:r>
      <w:r w:rsidR="00AF556B" w:rsidRPr="0070099B">
        <w:rPr>
          <w:color w:val="0D0D0D" w:themeColor="text1" w:themeTint="F2"/>
          <w:szCs w:val="18"/>
        </w:rPr>
        <w:t xml:space="preserve"> patient</w:t>
      </w:r>
      <w:r w:rsidR="0007405B" w:rsidRPr="0070099B">
        <w:rPr>
          <w:color w:val="0D0D0D" w:themeColor="text1" w:themeTint="F2"/>
          <w:szCs w:val="18"/>
        </w:rPr>
        <w:t>s.</w:t>
      </w:r>
      <w:r w:rsidR="006A3464" w:rsidRPr="0070099B">
        <w:rPr>
          <w:color w:val="0D0D0D" w:themeColor="text1" w:themeTint="F2"/>
          <w:szCs w:val="18"/>
        </w:rPr>
        <w:t xml:space="preserve"> </w:t>
      </w:r>
    </w:p>
    <w:p w14:paraId="0D2B62D2" w14:textId="0F732935" w:rsidR="00275734" w:rsidRPr="0070099B" w:rsidRDefault="00DE2797" w:rsidP="00275734">
      <w:pPr>
        <w:pStyle w:val="MDPI17abstract"/>
        <w:rPr>
          <w:color w:val="0D0D0D" w:themeColor="text1" w:themeTint="F2"/>
          <w:szCs w:val="18"/>
          <w:lang w:eastAsia="ko-KR"/>
        </w:rPr>
      </w:pPr>
      <w:commentRangeStart w:id="1"/>
      <w:ins w:id="2" w:author="A246" w:date="2022-09-30T22:35:00Z">
        <w:r w:rsidRPr="00DE2797">
          <w:rPr>
            <w:color w:val="0D0D0D" w:themeColor="text1" w:themeTint="F2"/>
            <w:szCs w:val="18"/>
          </w:rPr>
          <w:t>To</w:t>
        </w:r>
      </w:ins>
      <w:commentRangeEnd w:id="1"/>
      <w:ins w:id="3" w:author="A246" w:date="2022-09-30T22:39:00Z">
        <w:r>
          <w:rPr>
            <w:rStyle w:val="ac"/>
            <w:rFonts w:eastAsia="SimSun"/>
            <w:lang w:eastAsia="zh-CN" w:bidi="ar-SA"/>
          </w:rPr>
          <w:commentReference w:id="1"/>
        </w:r>
      </w:ins>
      <w:ins w:id="4" w:author="A246" w:date="2022-09-30T22:35:00Z">
        <w:r w:rsidRPr="00DE2797">
          <w:rPr>
            <w:color w:val="0D0D0D" w:themeColor="text1" w:themeTint="F2"/>
            <w:szCs w:val="18"/>
          </w:rPr>
          <w:t xml:space="preserve"> overcome all these inconveniences and inefficiencies, PPG-based technologies are actively studied for BP measurements.</w:t>
        </w:r>
        <w:r>
          <w:rPr>
            <w:color w:val="0D0D0D" w:themeColor="text1" w:themeTint="F2"/>
            <w:szCs w:val="18"/>
          </w:rPr>
          <w:t xml:space="preserve"> </w:t>
        </w:r>
      </w:ins>
      <w:r w:rsidR="006A3464" w:rsidRPr="0070099B">
        <w:rPr>
          <w:color w:val="0D0D0D" w:themeColor="text1" w:themeTint="F2"/>
          <w:szCs w:val="18"/>
        </w:rPr>
        <w:t>In this study,</w:t>
      </w:r>
      <w:r w:rsidR="00DA164C" w:rsidRPr="0070099B">
        <w:rPr>
          <w:color w:val="0D0D0D" w:themeColor="text1" w:themeTint="F2"/>
          <w:szCs w:val="18"/>
        </w:rPr>
        <w:t xml:space="preserve"> </w:t>
      </w:r>
      <w:r w:rsidR="00E479BC" w:rsidRPr="0070099B">
        <w:rPr>
          <w:color w:val="0D0D0D" w:themeColor="text1" w:themeTint="F2"/>
          <w:szCs w:val="18"/>
        </w:rPr>
        <w:t>we propose</w:t>
      </w:r>
      <w:r w:rsidR="00DD01C9" w:rsidRPr="0070099B">
        <w:rPr>
          <w:color w:val="0D0D0D" w:themeColor="text1" w:themeTint="F2"/>
          <w:szCs w:val="18"/>
        </w:rPr>
        <w:t xml:space="preserve"> </w:t>
      </w:r>
      <w:r w:rsidR="00BE2B58" w:rsidRPr="0070099B">
        <w:rPr>
          <w:color w:val="0D0D0D" w:themeColor="text1" w:themeTint="F2"/>
          <w:szCs w:val="18"/>
        </w:rPr>
        <w:t>BPNet</w:t>
      </w:r>
      <w:r w:rsidR="00D07167" w:rsidRPr="0070099B">
        <w:rPr>
          <w:color w:val="0D0D0D" w:themeColor="text1" w:themeTint="F2"/>
          <w:szCs w:val="18"/>
        </w:rPr>
        <w:t>,</w:t>
      </w:r>
      <w:r w:rsidR="00BE2B58" w:rsidRPr="0070099B">
        <w:rPr>
          <w:color w:val="0D0D0D" w:themeColor="text1" w:themeTint="F2"/>
          <w:szCs w:val="18"/>
        </w:rPr>
        <w:t xml:space="preserve"> which </w:t>
      </w:r>
      <w:r w:rsidR="00DD01C9" w:rsidRPr="0070099B">
        <w:rPr>
          <w:color w:val="0D0D0D" w:themeColor="text1" w:themeTint="F2"/>
          <w:szCs w:val="18"/>
        </w:rPr>
        <w:t>estimate</w:t>
      </w:r>
      <w:r w:rsidR="00D07167" w:rsidRPr="0070099B">
        <w:rPr>
          <w:color w:val="0D0D0D" w:themeColor="text1" w:themeTint="F2"/>
          <w:szCs w:val="18"/>
        </w:rPr>
        <w:t>s</w:t>
      </w:r>
      <w:r w:rsidR="00DD01C9" w:rsidRPr="0070099B">
        <w:rPr>
          <w:color w:val="0D0D0D" w:themeColor="text1" w:themeTint="F2"/>
          <w:szCs w:val="18"/>
        </w:rPr>
        <w:t xml:space="preserve"> continuous </w:t>
      </w:r>
      <w:r w:rsidR="007C7A67">
        <w:rPr>
          <w:color w:val="0D0D0D" w:themeColor="text1" w:themeTint="F2"/>
          <w:szCs w:val="18"/>
        </w:rPr>
        <w:t>A</w:t>
      </w:r>
      <w:r w:rsidR="002A19B0" w:rsidRPr="0070099B">
        <w:rPr>
          <w:color w:val="0D0D0D" w:themeColor="text1" w:themeTint="F2"/>
          <w:szCs w:val="18"/>
        </w:rPr>
        <w:t>BP</w:t>
      </w:r>
      <w:r w:rsidR="00DD01C9" w:rsidRPr="0070099B">
        <w:rPr>
          <w:color w:val="0D0D0D" w:themeColor="text1" w:themeTint="F2"/>
          <w:szCs w:val="18"/>
        </w:rPr>
        <w:t xml:space="preserve"> </w:t>
      </w:r>
      <w:r w:rsidR="0092760E" w:rsidRPr="0070099B">
        <w:rPr>
          <w:color w:val="0D0D0D" w:themeColor="text1" w:themeTint="F2"/>
          <w:szCs w:val="18"/>
        </w:rPr>
        <w:t>from</w:t>
      </w:r>
      <w:r w:rsidR="00697A1A" w:rsidRPr="0070099B">
        <w:rPr>
          <w:color w:val="0D0D0D" w:themeColor="text1" w:themeTint="F2"/>
          <w:szCs w:val="18"/>
        </w:rPr>
        <w:t xml:space="preserve"> </w:t>
      </w:r>
      <w:r w:rsidR="00B35133" w:rsidRPr="0070099B">
        <w:rPr>
          <w:color w:val="0D0D0D" w:themeColor="text1" w:themeTint="F2"/>
          <w:szCs w:val="18"/>
        </w:rPr>
        <w:t xml:space="preserve">a </w:t>
      </w:r>
      <w:r w:rsidR="00DA164C" w:rsidRPr="0070099B">
        <w:rPr>
          <w:color w:val="0D0D0D" w:themeColor="text1" w:themeTint="F2"/>
          <w:szCs w:val="18"/>
        </w:rPr>
        <w:t>si</w:t>
      </w:r>
      <w:r w:rsidR="00D07167" w:rsidRPr="0070099B">
        <w:rPr>
          <w:color w:val="0D0D0D" w:themeColor="text1" w:themeTint="F2"/>
          <w:szCs w:val="18"/>
        </w:rPr>
        <w:t>n</w:t>
      </w:r>
      <w:r w:rsidR="00DA164C" w:rsidRPr="0070099B">
        <w:rPr>
          <w:color w:val="0D0D0D" w:themeColor="text1" w:themeTint="F2"/>
          <w:szCs w:val="18"/>
        </w:rPr>
        <w:t>gle PPG signal</w:t>
      </w:r>
      <w:r w:rsidR="006749F2" w:rsidRPr="0070099B">
        <w:rPr>
          <w:color w:val="0D0D0D" w:themeColor="text1" w:themeTint="F2"/>
          <w:szCs w:val="18"/>
        </w:rPr>
        <w:t xml:space="preserve"> </w:t>
      </w:r>
      <w:r w:rsidR="00182286" w:rsidRPr="0070099B">
        <w:rPr>
          <w:color w:val="0D0D0D" w:themeColor="text1" w:themeTint="F2"/>
          <w:szCs w:val="18"/>
        </w:rPr>
        <w:t>using</w:t>
      </w:r>
      <w:r w:rsidR="006749F2" w:rsidRPr="0070099B">
        <w:rPr>
          <w:color w:val="0D0D0D" w:themeColor="text1" w:themeTint="F2"/>
          <w:szCs w:val="18"/>
        </w:rPr>
        <w:t xml:space="preserve"> 1D convolution</w:t>
      </w:r>
      <w:r w:rsidR="004F2489" w:rsidRPr="0070099B">
        <w:rPr>
          <w:color w:val="0D0D0D" w:themeColor="text1" w:themeTint="F2"/>
          <w:szCs w:val="18"/>
        </w:rPr>
        <w:t xml:space="preserve">. To enhance </w:t>
      </w:r>
      <w:r w:rsidR="00461484" w:rsidRPr="0070099B">
        <w:rPr>
          <w:color w:val="0D0D0D" w:themeColor="text1" w:themeTint="F2"/>
          <w:szCs w:val="18"/>
        </w:rPr>
        <w:t>the robustness of the model,</w:t>
      </w:r>
      <w:r w:rsidR="00DA164C" w:rsidRPr="0070099B">
        <w:rPr>
          <w:color w:val="0D0D0D" w:themeColor="text1" w:themeTint="F2"/>
          <w:szCs w:val="18"/>
        </w:rPr>
        <w:t xml:space="preserve"> its first and second </w:t>
      </w:r>
      <w:ins w:id="5" w:author="A246" w:date="2022-09-30T23:20:00Z">
        <w:r w:rsidR="00D4777E">
          <w:rPr>
            <w:rStyle w:val="cf01"/>
            <w:rFonts w:cs="Arial" w:hint="default"/>
          </w:rPr>
          <w:t>derivative</w:t>
        </w:r>
      </w:ins>
      <w:del w:id="6" w:author="A246" w:date="2022-09-30T23:20:00Z">
        <w:r w:rsidR="00DA164C" w:rsidRPr="0070099B" w:rsidDel="00D4777E">
          <w:rPr>
            <w:color w:val="0D0D0D" w:themeColor="text1" w:themeTint="F2"/>
            <w:szCs w:val="18"/>
          </w:rPr>
          <w:delText>derivate</w:delText>
        </w:r>
        <w:r w:rsidR="00461484" w:rsidRPr="0070099B" w:rsidDel="00D4777E">
          <w:rPr>
            <w:color w:val="0D0D0D" w:themeColor="text1" w:themeTint="F2"/>
            <w:szCs w:val="18"/>
          </w:rPr>
          <w:delText xml:space="preserve"> </w:delText>
        </w:r>
      </w:del>
      <w:r w:rsidR="00461484" w:rsidRPr="0070099B">
        <w:rPr>
          <w:color w:val="0D0D0D" w:themeColor="text1" w:themeTint="F2"/>
          <w:szCs w:val="18"/>
        </w:rPr>
        <w:t xml:space="preserve">information is </w:t>
      </w:r>
      <w:r w:rsidR="00DF0DD7" w:rsidRPr="0070099B">
        <w:rPr>
          <w:color w:val="0D0D0D" w:themeColor="text1" w:themeTint="F2"/>
          <w:szCs w:val="18"/>
        </w:rPr>
        <w:t xml:space="preserve">also </w:t>
      </w:r>
      <w:r w:rsidR="002B2965" w:rsidRPr="0070099B">
        <w:rPr>
          <w:color w:val="0D0D0D" w:themeColor="text1" w:themeTint="F2"/>
          <w:szCs w:val="18"/>
        </w:rPr>
        <w:t>use</w:t>
      </w:r>
      <w:r w:rsidR="007C7A67">
        <w:rPr>
          <w:color w:val="0D0D0D" w:themeColor="text1" w:themeTint="F2"/>
          <w:szCs w:val="18"/>
        </w:rPr>
        <w:t>d</w:t>
      </w:r>
      <w:r w:rsidR="004F2489" w:rsidRPr="0070099B">
        <w:rPr>
          <w:color w:val="0D0D0D" w:themeColor="text1" w:themeTint="F2"/>
          <w:szCs w:val="18"/>
        </w:rPr>
        <w:t xml:space="preserve">. </w:t>
      </w:r>
      <w:r w:rsidR="002E4C2E" w:rsidRPr="0070099B">
        <w:rPr>
          <w:color w:val="0D0D0D" w:themeColor="text1" w:themeTint="F2"/>
          <w:szCs w:val="18"/>
        </w:rPr>
        <w:t xml:space="preserve">Experimental results with </w:t>
      </w:r>
      <w:r w:rsidR="00F062A6" w:rsidRPr="0070099B">
        <w:rPr>
          <w:color w:val="0D0D0D" w:themeColor="text1" w:themeTint="F2"/>
          <w:szCs w:val="18"/>
        </w:rPr>
        <w:t xml:space="preserve">a </w:t>
      </w:r>
      <w:r w:rsidR="006D3F64" w:rsidRPr="0070099B">
        <w:rPr>
          <w:color w:val="0D0D0D" w:themeColor="text1" w:themeTint="F2"/>
          <w:szCs w:val="18"/>
        </w:rPr>
        <w:t>public medical</w:t>
      </w:r>
      <w:r w:rsidR="009801FE" w:rsidRPr="0070099B">
        <w:rPr>
          <w:color w:val="0D0D0D" w:themeColor="text1" w:themeTint="F2"/>
          <w:szCs w:val="18"/>
        </w:rPr>
        <w:t xml:space="preserve"> </w:t>
      </w:r>
      <w:r w:rsidR="005B6273" w:rsidRPr="0070099B">
        <w:rPr>
          <w:color w:val="0D0D0D" w:themeColor="text1" w:themeTint="F2"/>
          <w:szCs w:val="18"/>
        </w:rPr>
        <w:t>database (</w:t>
      </w:r>
      <w:r w:rsidR="007C7A67">
        <w:rPr>
          <w:color w:val="0D0D0D" w:themeColor="text1" w:themeTint="F2"/>
          <w:szCs w:val="18"/>
        </w:rPr>
        <w:t>UCI</w:t>
      </w:r>
      <w:r w:rsidR="00F062A6" w:rsidRPr="0070099B">
        <w:rPr>
          <w:color w:val="0D0D0D" w:themeColor="text1" w:themeTint="F2"/>
          <w:szCs w:val="18"/>
        </w:rPr>
        <w:t>,</w:t>
      </w:r>
      <w:r w:rsidR="005B6273" w:rsidRPr="0070099B">
        <w:rPr>
          <w:color w:val="0D0D0D" w:themeColor="text1" w:themeTint="F2"/>
          <w:szCs w:val="18"/>
        </w:rPr>
        <w:t xml:space="preserve"> </w:t>
      </w:r>
      <w:r w:rsidR="009801FE" w:rsidRPr="0070099B">
        <w:rPr>
          <w:color w:val="0D0D0D" w:themeColor="text1" w:themeTint="F2"/>
          <w:szCs w:val="18"/>
        </w:rPr>
        <w:t>which con</w:t>
      </w:r>
      <w:r w:rsidR="00754E0B" w:rsidRPr="0070099B">
        <w:rPr>
          <w:color w:val="0D0D0D" w:themeColor="text1" w:themeTint="F2"/>
          <w:szCs w:val="18"/>
        </w:rPr>
        <w:t>tains</w:t>
      </w:r>
      <w:r w:rsidR="00EC3FF1" w:rsidRPr="0070099B">
        <w:rPr>
          <w:color w:val="0D0D0D" w:themeColor="text1" w:themeTint="F2"/>
          <w:szCs w:val="18"/>
        </w:rPr>
        <w:t xml:space="preserve"> </w:t>
      </w:r>
      <w:r w:rsidR="00B117C4" w:rsidRPr="0070099B">
        <w:rPr>
          <w:color w:val="0D0D0D" w:themeColor="text1" w:themeTint="F2"/>
          <w:szCs w:val="18"/>
        </w:rPr>
        <w:t>360 hours long PPG and ABP signal</w:t>
      </w:r>
      <w:r w:rsidR="0021248B" w:rsidRPr="0070099B">
        <w:rPr>
          <w:color w:val="0D0D0D" w:themeColor="text1" w:themeTint="F2"/>
          <w:szCs w:val="18"/>
        </w:rPr>
        <w:t xml:space="preserve">) achieved </w:t>
      </w:r>
      <w:r w:rsidR="00034E73" w:rsidRPr="0070099B">
        <w:rPr>
          <w:color w:val="0D0D0D" w:themeColor="text1" w:themeTint="F2"/>
          <w:szCs w:val="18"/>
        </w:rPr>
        <w:t>93.5</w:t>
      </w:r>
      <w:r w:rsidR="00A2721E" w:rsidRPr="0070099B">
        <w:rPr>
          <w:color w:val="0D0D0D" w:themeColor="text1" w:themeTint="F2"/>
          <w:szCs w:val="18"/>
        </w:rPr>
        <w:t>% correlation</w:t>
      </w:r>
      <w:r w:rsidR="00034E73" w:rsidRPr="0070099B">
        <w:rPr>
          <w:color w:val="0D0D0D" w:themeColor="text1" w:themeTint="F2"/>
          <w:szCs w:val="18"/>
        </w:rPr>
        <w:t xml:space="preserve"> (r)</w:t>
      </w:r>
      <w:r w:rsidR="00034E73" w:rsidRPr="0070099B">
        <w:rPr>
          <w:color w:val="000000" w:themeColor="text1"/>
          <w:szCs w:val="18"/>
        </w:rPr>
        <w:t>, 8.94 MAE for SBP, and 4.36 MAE for DBP respectively</w:t>
      </w:r>
      <w:r w:rsidR="00260FB5" w:rsidRPr="0070099B">
        <w:rPr>
          <w:color w:val="0D0D0D" w:themeColor="text1" w:themeTint="F2"/>
          <w:szCs w:val="18"/>
        </w:rPr>
        <w:t>.</w:t>
      </w:r>
      <w:r w:rsidR="000112FE" w:rsidRPr="0070099B">
        <w:rPr>
          <w:color w:val="0D0D0D" w:themeColor="text1" w:themeTint="F2"/>
          <w:szCs w:val="18"/>
        </w:rPr>
        <w:t xml:space="preserve"> Additionally, </w:t>
      </w:r>
      <w:r w:rsidR="00342B20" w:rsidRPr="0070099B">
        <w:rPr>
          <w:color w:val="0D0D0D" w:themeColor="text1" w:themeTint="F2"/>
          <w:szCs w:val="18"/>
        </w:rPr>
        <w:t xml:space="preserve">this study verified that </w:t>
      </w:r>
      <w:r w:rsidR="00F55809" w:rsidRPr="0070099B">
        <w:rPr>
          <w:color w:val="0D0D0D" w:themeColor="text1" w:themeTint="F2"/>
          <w:szCs w:val="18"/>
        </w:rPr>
        <w:t>considering derivative</w:t>
      </w:r>
      <w:r w:rsidR="00673056" w:rsidRPr="0070099B">
        <w:rPr>
          <w:color w:val="0D0D0D" w:themeColor="text1" w:themeTint="F2"/>
          <w:szCs w:val="18"/>
        </w:rPr>
        <w:t>s</w:t>
      </w:r>
      <w:r w:rsidR="00F55809" w:rsidRPr="0070099B">
        <w:rPr>
          <w:color w:val="0D0D0D" w:themeColor="text1" w:themeTint="F2"/>
          <w:szCs w:val="18"/>
        </w:rPr>
        <w:t xml:space="preserve"> of signal </w:t>
      </w:r>
      <w:r w:rsidR="00EF5798" w:rsidRPr="0070099B">
        <w:rPr>
          <w:color w:val="0D0D0D" w:themeColor="text1" w:themeTint="F2"/>
          <w:szCs w:val="18"/>
        </w:rPr>
        <w:t>enhances</w:t>
      </w:r>
      <w:r w:rsidR="007F7C4A" w:rsidRPr="0070099B">
        <w:rPr>
          <w:color w:val="0D0D0D" w:themeColor="text1" w:themeTint="F2"/>
          <w:szCs w:val="18"/>
        </w:rPr>
        <w:t xml:space="preserve"> </w:t>
      </w:r>
      <w:r w:rsidR="00514040" w:rsidRPr="0070099B">
        <w:rPr>
          <w:color w:val="0D0D0D" w:themeColor="text1" w:themeTint="F2"/>
          <w:szCs w:val="18"/>
          <w:lang w:eastAsia="ko-KR"/>
        </w:rPr>
        <w:t>signal-to-signal</w:t>
      </w:r>
      <w:r w:rsidR="00F55809" w:rsidRPr="0070099B">
        <w:rPr>
          <w:color w:val="0D0D0D" w:themeColor="text1" w:themeTint="F2"/>
          <w:szCs w:val="18"/>
        </w:rPr>
        <w:t xml:space="preserve"> estimation</w:t>
      </w:r>
      <w:r w:rsidR="00EF5798" w:rsidRPr="0070099B">
        <w:rPr>
          <w:color w:val="0D0D0D" w:themeColor="text1" w:themeTint="F2"/>
          <w:szCs w:val="18"/>
        </w:rPr>
        <w:t>.</w:t>
      </w:r>
    </w:p>
    <w:p w14:paraId="547AC1CB" w14:textId="03EBC015" w:rsidR="00275734" w:rsidRPr="0070099B" w:rsidRDefault="00275734" w:rsidP="00275734">
      <w:pPr>
        <w:pStyle w:val="MDPI18keywords"/>
        <w:rPr>
          <w:color w:val="0D0D0D" w:themeColor="text1" w:themeTint="F2"/>
          <w:szCs w:val="18"/>
        </w:rPr>
      </w:pPr>
      <w:r w:rsidRPr="0070099B">
        <w:rPr>
          <w:b/>
          <w:color w:val="0D0D0D" w:themeColor="text1" w:themeTint="F2"/>
          <w:szCs w:val="18"/>
        </w:rPr>
        <w:t xml:space="preserve">Keywords: </w:t>
      </w:r>
      <w:r w:rsidR="004C0C83" w:rsidRPr="0070099B">
        <w:rPr>
          <w:color w:val="0D0D0D" w:themeColor="text1" w:themeTint="F2"/>
          <w:szCs w:val="18"/>
        </w:rPr>
        <w:t>Arterial Blood Pressure</w:t>
      </w:r>
      <w:r w:rsidRPr="0070099B">
        <w:rPr>
          <w:color w:val="0D0D0D" w:themeColor="text1" w:themeTint="F2"/>
          <w:szCs w:val="18"/>
        </w:rPr>
        <w:t xml:space="preserve">; </w:t>
      </w:r>
      <w:r w:rsidR="004C0C83" w:rsidRPr="0070099B">
        <w:rPr>
          <w:color w:val="0D0D0D" w:themeColor="text1" w:themeTint="F2"/>
          <w:szCs w:val="18"/>
        </w:rPr>
        <w:t>Photoplethysmography</w:t>
      </w:r>
      <w:r w:rsidRPr="0070099B">
        <w:rPr>
          <w:color w:val="0D0D0D" w:themeColor="text1" w:themeTint="F2"/>
          <w:szCs w:val="18"/>
        </w:rPr>
        <w:t>;</w:t>
      </w:r>
      <w:r w:rsidR="006D7527" w:rsidRPr="0070099B">
        <w:rPr>
          <w:color w:val="0D0D0D" w:themeColor="text1" w:themeTint="F2"/>
          <w:szCs w:val="18"/>
        </w:rPr>
        <w:t xml:space="preserve"> </w:t>
      </w:r>
      <w:r w:rsidR="00773EAE">
        <w:rPr>
          <w:color w:val="0D0D0D" w:themeColor="text1" w:themeTint="F2"/>
          <w:szCs w:val="18"/>
        </w:rPr>
        <w:t xml:space="preserve">Deep learning; </w:t>
      </w:r>
      <w:r w:rsidR="00EF5798" w:rsidRPr="0070099B">
        <w:rPr>
          <w:color w:val="0D0D0D" w:themeColor="text1" w:themeTint="F2"/>
          <w:szCs w:val="18"/>
        </w:rPr>
        <w:t xml:space="preserve">1D </w:t>
      </w:r>
      <w:r w:rsidR="006D7527" w:rsidRPr="0070099B">
        <w:rPr>
          <w:color w:val="0D0D0D" w:themeColor="text1" w:themeTint="F2"/>
          <w:szCs w:val="18"/>
        </w:rPr>
        <w:t>Convolution</w:t>
      </w:r>
      <w:r w:rsidR="00A37BA3" w:rsidRPr="0070099B">
        <w:rPr>
          <w:color w:val="0D0D0D" w:themeColor="text1" w:themeTint="F2"/>
          <w:szCs w:val="18"/>
        </w:rPr>
        <w:t>;</w:t>
      </w:r>
      <w:r w:rsidR="00BF33A6" w:rsidRPr="0070099B">
        <w:rPr>
          <w:color w:val="0D0D0D" w:themeColor="text1" w:themeTint="F2"/>
          <w:szCs w:val="18"/>
        </w:rPr>
        <w:t xml:space="preserve"> </w:t>
      </w:r>
      <w:r w:rsidR="007C7A67">
        <w:rPr>
          <w:color w:val="0D0D0D" w:themeColor="text1" w:themeTint="F2"/>
          <w:szCs w:val="18"/>
        </w:rPr>
        <w:t>S</w:t>
      </w:r>
      <w:r w:rsidR="00BF33A6" w:rsidRPr="0070099B">
        <w:rPr>
          <w:color w:val="0D0D0D" w:themeColor="text1" w:themeTint="F2"/>
          <w:szCs w:val="18"/>
        </w:rPr>
        <w:t xml:space="preserve">ignal </w:t>
      </w:r>
      <w:r w:rsidR="00773EAE">
        <w:rPr>
          <w:color w:val="0D0D0D" w:themeColor="text1" w:themeTint="F2"/>
          <w:szCs w:val="18"/>
        </w:rPr>
        <w:t>processing</w:t>
      </w:r>
      <w:r w:rsidR="00BF33A6" w:rsidRPr="0070099B">
        <w:rPr>
          <w:color w:val="0D0D0D" w:themeColor="text1" w:themeTint="F2"/>
          <w:szCs w:val="18"/>
        </w:rPr>
        <w:t>.</w:t>
      </w:r>
    </w:p>
    <w:p w14:paraId="046968BC" w14:textId="77777777" w:rsidR="00275734" w:rsidRPr="0070099B" w:rsidRDefault="00275734" w:rsidP="00D97B83">
      <w:pPr>
        <w:pStyle w:val="MDPI19line"/>
        <w:ind w:left="0"/>
        <w:rPr>
          <w:color w:val="0D0D0D" w:themeColor="text1" w:themeTint="F2"/>
        </w:rPr>
      </w:pPr>
    </w:p>
    <w:p w14:paraId="6E4D216A" w14:textId="77777777" w:rsidR="00275734" w:rsidRPr="0070099B" w:rsidRDefault="00275734" w:rsidP="00275734">
      <w:pPr>
        <w:pStyle w:val="MDPI21heading1"/>
        <w:rPr>
          <w:color w:val="0D0D0D" w:themeColor="text1" w:themeTint="F2"/>
          <w:lang w:eastAsia="zh-CN"/>
        </w:rPr>
      </w:pPr>
      <w:r w:rsidRPr="0070099B">
        <w:rPr>
          <w:color w:val="0D0D0D" w:themeColor="text1" w:themeTint="F2"/>
          <w:lang w:eastAsia="zh-CN"/>
        </w:rPr>
        <w:t>1. Introduction</w:t>
      </w:r>
    </w:p>
    <w:p w14:paraId="1E0D6B30" w14:textId="2AADB6B8" w:rsidR="002E4A58" w:rsidRPr="0070099B" w:rsidRDefault="006A2C87" w:rsidP="002E4A58">
      <w:pPr>
        <w:pStyle w:val="MDPI31text"/>
        <w:rPr>
          <w:rFonts w:eastAsia="맑은 고딕"/>
          <w:color w:val="0D0D0D" w:themeColor="text1" w:themeTint="F2"/>
          <w:lang w:eastAsia="ko-KR"/>
        </w:rPr>
      </w:pPr>
      <w:r w:rsidRPr="0070099B">
        <w:rPr>
          <w:rFonts w:eastAsia="맑은 고딕"/>
          <w:color w:val="0D0D0D" w:themeColor="text1" w:themeTint="F2"/>
          <w:lang w:eastAsia="ko-KR"/>
        </w:rPr>
        <w:t xml:space="preserve">BP refers to the pressure of blood against the walls of arteries. The </w:t>
      </w:r>
      <w:r w:rsidR="00337C0A" w:rsidRPr="0070099B">
        <w:rPr>
          <w:rFonts w:eastAsia="맑은 고딕"/>
          <w:color w:val="0D0D0D" w:themeColor="text1" w:themeTint="F2"/>
          <w:lang w:eastAsia="ko-KR"/>
        </w:rPr>
        <w:t>BP</w:t>
      </w:r>
      <w:r w:rsidRPr="0070099B">
        <w:rPr>
          <w:rFonts w:eastAsia="맑은 고딕"/>
          <w:color w:val="0D0D0D" w:themeColor="text1" w:themeTint="F2"/>
          <w:lang w:eastAsia="ko-KR"/>
        </w:rPr>
        <w:t xml:space="preserve"> is highest when the left ventricle of the heart contracts to send blood to the arterial blood vessels, and this </w:t>
      </w:r>
      <w:r w:rsidR="00337C0A" w:rsidRPr="0070099B">
        <w:rPr>
          <w:rFonts w:eastAsia="맑은 고딕"/>
          <w:color w:val="0D0D0D" w:themeColor="text1" w:themeTint="F2"/>
          <w:lang w:eastAsia="ko-KR"/>
        </w:rPr>
        <w:t>BP</w:t>
      </w:r>
      <w:r w:rsidRPr="0070099B">
        <w:rPr>
          <w:rFonts w:eastAsia="맑은 고딕"/>
          <w:color w:val="0D0D0D" w:themeColor="text1" w:themeTint="F2"/>
          <w:lang w:eastAsia="ko-KR"/>
        </w:rPr>
        <w:t xml:space="preserve"> is called SBP. Also, when the left ventricle is stretched to receive blood into the heart, the </w:t>
      </w:r>
      <w:r w:rsidR="00337C0A" w:rsidRPr="0070099B">
        <w:rPr>
          <w:rFonts w:eastAsia="맑은 고딕"/>
          <w:color w:val="0D0D0D" w:themeColor="text1" w:themeTint="F2"/>
          <w:lang w:eastAsia="ko-KR"/>
        </w:rPr>
        <w:t xml:space="preserve">BP </w:t>
      </w:r>
      <w:r w:rsidRPr="0070099B">
        <w:rPr>
          <w:rFonts w:eastAsia="맑은 고딕"/>
          <w:color w:val="0D0D0D" w:themeColor="text1" w:themeTint="F2"/>
          <w:lang w:eastAsia="ko-KR"/>
        </w:rPr>
        <w:t xml:space="preserve">is the lowest, and the </w:t>
      </w:r>
      <w:r w:rsidR="00337C0A" w:rsidRPr="0070099B">
        <w:rPr>
          <w:rFonts w:eastAsia="맑은 고딕"/>
          <w:color w:val="0D0D0D" w:themeColor="text1" w:themeTint="F2"/>
          <w:lang w:eastAsia="ko-KR"/>
        </w:rPr>
        <w:t>BP</w:t>
      </w:r>
      <w:r w:rsidRPr="0070099B">
        <w:rPr>
          <w:rFonts w:eastAsia="맑은 고딕"/>
          <w:color w:val="0D0D0D" w:themeColor="text1" w:themeTint="F2"/>
          <w:lang w:eastAsia="ko-KR"/>
        </w:rPr>
        <w:t xml:space="preserve"> at this time is called DBP</w:t>
      </w:r>
      <w:r w:rsidR="002E4A58" w:rsidRPr="0070099B">
        <w:rPr>
          <w:rFonts w:eastAsia="맑은 고딕"/>
          <w:color w:val="0D0D0D" w:themeColor="text1" w:themeTint="F2"/>
          <w:lang w:eastAsia="ko-KR"/>
        </w:rPr>
        <w:t xml:space="preserve"> [1]</w:t>
      </w:r>
      <w:r w:rsidRPr="0070099B">
        <w:rPr>
          <w:rFonts w:eastAsia="맑은 고딕"/>
          <w:color w:val="0D0D0D" w:themeColor="text1" w:themeTint="F2"/>
          <w:lang w:eastAsia="ko-KR"/>
        </w:rPr>
        <w:t>.</w:t>
      </w:r>
      <w:commentRangeStart w:id="7"/>
      <w:commentRangeEnd w:id="7"/>
      <w:r w:rsidR="00E24DDF" w:rsidRPr="0070099B">
        <w:rPr>
          <w:rStyle w:val="ac"/>
          <w:rFonts w:eastAsia="SimSun"/>
          <w:snapToGrid/>
          <w:color w:val="0D0D0D" w:themeColor="text1" w:themeTint="F2"/>
          <w:lang w:eastAsia="zh-CN" w:bidi="ar-SA"/>
        </w:rPr>
        <w:commentReference w:id="7"/>
      </w:r>
    </w:p>
    <w:p w14:paraId="782EA492" w14:textId="2726FEE5" w:rsidR="00E24DDF" w:rsidRPr="0070099B" w:rsidRDefault="00BF33A6" w:rsidP="002E4A58">
      <w:pPr>
        <w:pStyle w:val="MDPI31text"/>
        <w:jc w:val="center"/>
        <w:rPr>
          <w:color w:val="0D0D0D" w:themeColor="text1" w:themeTint="F2"/>
        </w:rPr>
      </w:pPr>
      <w:r w:rsidRPr="0070099B">
        <w:rPr>
          <w:noProof/>
          <w:color w:val="0D0D0D" w:themeColor="text1" w:themeTint="F2"/>
        </w:rPr>
        <w:lastRenderedPageBreak/>
        <w:drawing>
          <wp:inline distT="0" distB="0" distL="0" distR="0" wp14:anchorId="34A13606" wp14:editId="748B0664">
            <wp:extent cx="3124800" cy="2343603"/>
            <wp:effectExtent l="0" t="0" r="0" b="635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14"/>
                    <a:stretch>
                      <a:fillRect/>
                    </a:stretch>
                  </pic:blipFill>
                  <pic:spPr>
                    <a:xfrm>
                      <a:off x="0" y="0"/>
                      <a:ext cx="3249519" cy="2437142"/>
                    </a:xfrm>
                    <a:prstGeom prst="rect">
                      <a:avLst/>
                    </a:prstGeom>
                  </pic:spPr>
                </pic:pic>
              </a:graphicData>
            </a:graphic>
          </wp:inline>
        </w:drawing>
      </w:r>
    </w:p>
    <w:p w14:paraId="76E93EF0" w14:textId="60AC24A6" w:rsidR="009C6A3E" w:rsidRPr="0070099B" w:rsidRDefault="007D4AAE" w:rsidP="00A7250E">
      <w:pPr>
        <w:pStyle w:val="MDPI51figurecaption"/>
        <w:rPr>
          <w:color w:val="0D0D0D" w:themeColor="text1" w:themeTint="F2"/>
          <w:lang w:eastAsia="ko-KR"/>
        </w:rPr>
      </w:pPr>
      <w:r w:rsidRPr="0070099B">
        <w:rPr>
          <w:b/>
          <w:color w:val="0D0D0D" w:themeColor="text1" w:themeTint="F2"/>
        </w:rPr>
        <w:t xml:space="preserve">Figure 1. </w:t>
      </w:r>
      <w:r w:rsidR="007816E2" w:rsidRPr="0070099B">
        <w:rPr>
          <w:color w:val="0D0D0D" w:themeColor="text1" w:themeTint="F2"/>
        </w:rPr>
        <w:t>Example of</w:t>
      </w:r>
      <w:r w:rsidR="00BF33A6" w:rsidRPr="0070099B">
        <w:rPr>
          <w:color w:val="0D0D0D" w:themeColor="text1" w:themeTint="F2"/>
        </w:rPr>
        <w:t xml:space="preserve"> </w:t>
      </w:r>
      <w:r w:rsidR="00A7250E" w:rsidRPr="0070099B">
        <w:rPr>
          <w:color w:val="0D0D0D" w:themeColor="text1" w:themeTint="F2"/>
        </w:rPr>
        <w:t xml:space="preserve">a </w:t>
      </w:r>
      <w:r w:rsidR="00BF33A6" w:rsidRPr="0070099B">
        <w:rPr>
          <w:color w:val="0D0D0D" w:themeColor="text1" w:themeTint="F2"/>
        </w:rPr>
        <w:t xml:space="preserve">single cycle of ABP. The highest number </w:t>
      </w:r>
      <w:r w:rsidR="007816E2" w:rsidRPr="0070099B">
        <w:rPr>
          <w:color w:val="0D0D0D" w:themeColor="text1" w:themeTint="F2"/>
        </w:rPr>
        <w:t>in</w:t>
      </w:r>
      <w:r w:rsidR="00BF33A6" w:rsidRPr="0070099B">
        <w:rPr>
          <w:color w:val="0D0D0D" w:themeColor="text1" w:themeTint="F2"/>
        </w:rPr>
        <w:t xml:space="preserve"> </w:t>
      </w:r>
      <w:r w:rsidR="007816E2" w:rsidRPr="0070099B">
        <w:rPr>
          <w:color w:val="0D0D0D" w:themeColor="text1" w:themeTint="F2"/>
        </w:rPr>
        <w:t xml:space="preserve">a </w:t>
      </w:r>
      <w:r w:rsidR="00BF33A6" w:rsidRPr="0070099B">
        <w:rPr>
          <w:color w:val="0D0D0D" w:themeColor="text1" w:themeTint="F2"/>
        </w:rPr>
        <w:t>cycle</w:t>
      </w:r>
      <w:r w:rsidR="007816E2" w:rsidRPr="0070099B">
        <w:rPr>
          <w:color w:val="0D0D0D" w:themeColor="text1" w:themeTint="F2"/>
        </w:rPr>
        <w:t xml:space="preserve"> of ABP </w:t>
      </w:r>
      <w:r w:rsidR="00BF33A6" w:rsidRPr="0070099B">
        <w:rPr>
          <w:color w:val="0D0D0D" w:themeColor="text1" w:themeTint="F2"/>
        </w:rPr>
        <w:t>indicates SBP, and the opposite indicates DBP.</w:t>
      </w:r>
      <w:r w:rsidR="007816E2" w:rsidRPr="0070099B">
        <w:rPr>
          <w:color w:val="0D0D0D" w:themeColor="text1" w:themeTint="F2"/>
        </w:rPr>
        <w:t xml:space="preserve"> </w:t>
      </w:r>
    </w:p>
    <w:p w14:paraId="18088C39" w14:textId="506F12B2" w:rsidR="00FA3357" w:rsidRPr="0070099B" w:rsidRDefault="00DC3B75" w:rsidP="007816E2">
      <w:pPr>
        <w:pStyle w:val="MDPI31text"/>
        <w:rPr>
          <w:rFonts w:eastAsia="맑은 고딕"/>
          <w:color w:val="0D0D0D" w:themeColor="text1" w:themeTint="F2"/>
          <w:lang w:eastAsia="ko-KR"/>
        </w:rPr>
      </w:pPr>
      <w:r>
        <w:rPr>
          <w:rFonts w:eastAsia="맑은 고딕"/>
          <w:color w:val="0D0D0D" w:themeColor="text1" w:themeTint="F2"/>
          <w:lang w:eastAsia="ko-KR"/>
        </w:rPr>
        <w:t>The American Heart Association (AHA) divides BP health into five categories based on these two numbers</w:t>
      </w:r>
      <w:r w:rsidR="000F58CC" w:rsidRPr="0070099B">
        <w:rPr>
          <w:rFonts w:eastAsia="맑은 고딕"/>
          <w:color w:val="0D0D0D" w:themeColor="text1" w:themeTint="F2"/>
          <w:lang w:eastAsia="ko-KR"/>
        </w:rPr>
        <w:t xml:space="preserve">. </w:t>
      </w:r>
      <w:r w:rsidR="001129A3" w:rsidRPr="0070099B">
        <w:rPr>
          <w:rFonts w:eastAsia="맑은 고딕"/>
          <w:color w:val="0D0D0D" w:themeColor="text1" w:themeTint="F2"/>
          <w:lang w:eastAsia="ko-KR"/>
        </w:rPr>
        <w:t>The classification includes Normal, Elevated, Hypertension Stage 1, Hypertension Stage 2</w:t>
      </w:r>
      <w:r w:rsidR="00CB6F65" w:rsidRPr="0070099B">
        <w:rPr>
          <w:rFonts w:eastAsia="맑은 고딕"/>
          <w:color w:val="0D0D0D" w:themeColor="text1" w:themeTint="F2"/>
          <w:lang w:eastAsia="ko-KR"/>
        </w:rPr>
        <w:t>,</w:t>
      </w:r>
      <w:r w:rsidR="001129A3" w:rsidRPr="0070099B">
        <w:rPr>
          <w:rFonts w:eastAsia="맑은 고딕"/>
          <w:color w:val="0D0D0D" w:themeColor="text1" w:themeTint="F2"/>
          <w:lang w:eastAsia="ko-KR"/>
        </w:rPr>
        <w:t xml:space="preserve"> and Hypertensive Crisis. </w:t>
      </w:r>
      <w:r w:rsidR="000E14A3" w:rsidRPr="0070099B">
        <w:rPr>
          <w:rFonts w:eastAsia="맑은 고딕"/>
          <w:color w:val="0D0D0D" w:themeColor="text1" w:themeTint="F2"/>
          <w:lang w:eastAsia="ko-KR"/>
        </w:rPr>
        <w:t>Table 1</w:t>
      </w:r>
      <w:r w:rsidR="00F666D7" w:rsidRPr="0070099B">
        <w:rPr>
          <w:rFonts w:eastAsia="맑은 고딕"/>
          <w:color w:val="0D0D0D" w:themeColor="text1" w:themeTint="F2"/>
          <w:lang w:eastAsia="ko-KR"/>
        </w:rPr>
        <w:t xml:space="preserve"> shows the criteria for </w:t>
      </w:r>
      <w:r w:rsidR="006A2C87" w:rsidRPr="0070099B">
        <w:rPr>
          <w:rFonts w:eastAsia="맑은 고딕"/>
          <w:color w:val="0D0D0D" w:themeColor="text1" w:themeTint="F2"/>
          <w:lang w:eastAsia="ko-KR"/>
        </w:rPr>
        <w:t xml:space="preserve">blood pressure </w:t>
      </w:r>
      <w:r w:rsidR="00F666D7" w:rsidRPr="0070099B">
        <w:rPr>
          <w:rFonts w:eastAsia="맑은 고딕"/>
          <w:color w:val="0D0D0D" w:themeColor="text1" w:themeTint="F2"/>
          <w:lang w:eastAsia="ko-KR"/>
        </w:rPr>
        <w:t>classification</w:t>
      </w:r>
      <w:r w:rsidR="00B27DFC" w:rsidRPr="0070099B">
        <w:rPr>
          <w:rFonts w:eastAsia="맑은 고딕"/>
          <w:color w:val="0D0D0D" w:themeColor="text1" w:themeTint="F2"/>
          <w:lang w:eastAsia="ko-KR"/>
        </w:rPr>
        <w:t xml:space="preserve"> [2]</w:t>
      </w:r>
      <w:r w:rsidR="00F666D7" w:rsidRPr="0070099B">
        <w:rPr>
          <w:rFonts w:eastAsia="맑은 고딕"/>
          <w:color w:val="0D0D0D" w:themeColor="text1" w:themeTint="F2"/>
          <w:lang w:eastAsia="ko-KR"/>
        </w:rPr>
        <w:t>.</w:t>
      </w:r>
    </w:p>
    <w:p w14:paraId="48E12CF7" w14:textId="629E3E12" w:rsidR="00FA3357" w:rsidRPr="0070099B" w:rsidRDefault="00FA3357" w:rsidP="00FA3357">
      <w:pPr>
        <w:pStyle w:val="MDPI41tablecaption"/>
        <w:rPr>
          <w:color w:val="0D0D0D" w:themeColor="text1" w:themeTint="F2"/>
        </w:rPr>
      </w:pPr>
      <w:r w:rsidRPr="0070099B">
        <w:rPr>
          <w:b/>
          <w:color w:val="0D0D0D" w:themeColor="text1" w:themeTint="F2"/>
        </w:rPr>
        <w:t>Table 1.</w:t>
      </w:r>
      <w:r w:rsidRPr="0070099B">
        <w:rPr>
          <w:color w:val="0D0D0D" w:themeColor="text1" w:themeTint="F2"/>
        </w:rPr>
        <w:t xml:space="preserve"> </w:t>
      </w:r>
      <w:r w:rsidR="00DD4568" w:rsidRPr="0070099B">
        <w:rPr>
          <w:color w:val="0D0D0D" w:themeColor="text1" w:themeTint="F2"/>
        </w:rPr>
        <w:t xml:space="preserve">5 categories of Blood pressure from AHA. </w:t>
      </w:r>
      <w:r w:rsidR="00B31ED8">
        <w:rPr>
          <w:color w:val="0D0D0D" w:themeColor="text1" w:themeTint="F2"/>
        </w:rPr>
        <w:t>They are classified</w:t>
      </w:r>
      <w:r w:rsidR="00DD4568" w:rsidRPr="0070099B">
        <w:rPr>
          <w:color w:val="0D0D0D" w:themeColor="text1" w:themeTint="F2"/>
        </w:rPr>
        <w:t xml:space="preserve"> based on systolic and diastolic blood pressure</w:t>
      </w:r>
      <w:r w:rsidR="007816E2" w:rsidRPr="0070099B">
        <w:rPr>
          <w:color w:val="0D0D0D" w:themeColor="text1" w:themeTint="F2"/>
        </w:rPr>
        <w:t xml:space="preserve"> measured with cuff-based BP measurement.</w:t>
      </w:r>
    </w:p>
    <w:tbl>
      <w:tblPr>
        <w:tblW w:w="781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47"/>
        <w:gridCol w:w="1572"/>
        <w:gridCol w:w="1429"/>
        <w:gridCol w:w="1867"/>
      </w:tblGrid>
      <w:tr w:rsidR="003B5E6D" w:rsidRPr="0070099B" w14:paraId="1BD12250" w14:textId="77777777" w:rsidTr="00331B6F">
        <w:trPr>
          <w:trHeight w:val="281"/>
        </w:trPr>
        <w:tc>
          <w:tcPr>
            <w:tcW w:w="2947" w:type="dxa"/>
            <w:tcBorders>
              <w:bottom w:val="single" w:sz="4" w:space="0" w:color="auto"/>
            </w:tcBorders>
            <w:shd w:val="clear" w:color="auto" w:fill="auto"/>
            <w:vAlign w:val="center"/>
          </w:tcPr>
          <w:p w14:paraId="0186DDC5" w14:textId="6B0DA6C6" w:rsidR="00FA3357" w:rsidRPr="0070099B" w:rsidRDefault="00FA3357" w:rsidP="00FF6E9F">
            <w:pPr>
              <w:pStyle w:val="MDPI42tablebody"/>
              <w:spacing w:line="240" w:lineRule="auto"/>
              <w:rPr>
                <w:b/>
                <w:snapToGrid/>
                <w:color w:val="0D0D0D" w:themeColor="text1" w:themeTint="F2"/>
              </w:rPr>
            </w:pPr>
            <w:r w:rsidRPr="0070099B">
              <w:rPr>
                <w:b/>
                <w:snapToGrid/>
                <w:color w:val="0D0D0D" w:themeColor="text1" w:themeTint="F2"/>
              </w:rPr>
              <w:t>Blood pressure category</w:t>
            </w:r>
          </w:p>
        </w:tc>
        <w:tc>
          <w:tcPr>
            <w:tcW w:w="1572" w:type="dxa"/>
            <w:tcBorders>
              <w:bottom w:val="single" w:sz="4" w:space="0" w:color="auto"/>
            </w:tcBorders>
            <w:vAlign w:val="center"/>
          </w:tcPr>
          <w:p w14:paraId="26220C0A" w14:textId="01736A3C" w:rsidR="00FA3357" w:rsidRPr="0070099B" w:rsidRDefault="00FA3357" w:rsidP="00FF6E9F">
            <w:pPr>
              <w:pStyle w:val="MDPI42tablebody"/>
              <w:spacing w:line="240" w:lineRule="auto"/>
              <w:rPr>
                <w:b/>
                <w:snapToGrid/>
                <w:color w:val="0D0D0D" w:themeColor="text1" w:themeTint="F2"/>
              </w:rPr>
            </w:pPr>
            <w:r w:rsidRPr="0070099B">
              <w:rPr>
                <w:b/>
                <w:snapToGrid/>
                <w:color w:val="0D0D0D" w:themeColor="text1" w:themeTint="F2"/>
              </w:rPr>
              <w:t xml:space="preserve">Systolic </w:t>
            </w:r>
            <w:r w:rsidR="00DD4568" w:rsidRPr="0070099B">
              <w:rPr>
                <w:b/>
                <w:snapToGrid/>
                <w:color w:val="0D0D0D" w:themeColor="text1" w:themeTint="F2"/>
              </w:rPr>
              <w:t>(</w:t>
            </w:r>
            <w:r w:rsidRPr="0070099B">
              <w:rPr>
                <w:b/>
                <w:snapToGrid/>
                <w:color w:val="0D0D0D" w:themeColor="text1" w:themeTint="F2"/>
              </w:rPr>
              <w:t>mmHg</w:t>
            </w:r>
            <w:r w:rsidR="00DD4568" w:rsidRPr="0070099B">
              <w:rPr>
                <w:b/>
                <w:snapToGrid/>
                <w:color w:val="0D0D0D" w:themeColor="text1" w:themeTint="F2"/>
              </w:rPr>
              <w:t>)</w:t>
            </w:r>
          </w:p>
        </w:tc>
        <w:tc>
          <w:tcPr>
            <w:tcW w:w="1429" w:type="dxa"/>
            <w:tcBorders>
              <w:bottom w:val="single" w:sz="4" w:space="0" w:color="auto"/>
            </w:tcBorders>
            <w:shd w:val="clear" w:color="auto" w:fill="auto"/>
            <w:vAlign w:val="center"/>
          </w:tcPr>
          <w:p w14:paraId="2DF68078" w14:textId="37F137CA" w:rsidR="00FA3357" w:rsidRPr="0070099B" w:rsidRDefault="00942FAA" w:rsidP="00FF6E9F">
            <w:pPr>
              <w:pStyle w:val="MDPI42tablebody"/>
              <w:spacing w:line="240" w:lineRule="auto"/>
              <w:rPr>
                <w:b/>
                <w:snapToGrid/>
                <w:color w:val="0D0D0D" w:themeColor="text1" w:themeTint="F2"/>
              </w:rPr>
            </w:pPr>
            <w:r w:rsidRPr="0070099B">
              <w:rPr>
                <w:b/>
                <w:snapToGrid/>
                <w:color w:val="0D0D0D" w:themeColor="text1" w:themeTint="F2"/>
              </w:rPr>
              <w:t>And/Or</w:t>
            </w:r>
          </w:p>
        </w:tc>
        <w:tc>
          <w:tcPr>
            <w:tcW w:w="1867" w:type="dxa"/>
            <w:tcBorders>
              <w:bottom w:val="single" w:sz="4" w:space="0" w:color="auto"/>
            </w:tcBorders>
            <w:shd w:val="clear" w:color="auto" w:fill="auto"/>
            <w:vAlign w:val="center"/>
          </w:tcPr>
          <w:p w14:paraId="64AB5462" w14:textId="19CB4E59" w:rsidR="00FA3357" w:rsidRPr="0070099B" w:rsidRDefault="00942FAA" w:rsidP="00FF6E9F">
            <w:pPr>
              <w:pStyle w:val="MDPI42tablebody"/>
              <w:spacing w:line="240" w:lineRule="auto"/>
              <w:rPr>
                <w:b/>
                <w:snapToGrid/>
                <w:color w:val="0D0D0D" w:themeColor="text1" w:themeTint="F2"/>
              </w:rPr>
            </w:pPr>
            <w:r w:rsidRPr="0070099B">
              <w:rPr>
                <w:b/>
                <w:snapToGrid/>
                <w:color w:val="0D0D0D" w:themeColor="text1" w:themeTint="F2"/>
              </w:rPr>
              <w:t xml:space="preserve">Diastolic </w:t>
            </w:r>
            <w:r w:rsidR="00DD4568" w:rsidRPr="0070099B">
              <w:rPr>
                <w:b/>
                <w:snapToGrid/>
                <w:color w:val="0D0D0D" w:themeColor="text1" w:themeTint="F2"/>
              </w:rPr>
              <w:t>(</w:t>
            </w:r>
            <w:r w:rsidRPr="0070099B">
              <w:rPr>
                <w:b/>
                <w:snapToGrid/>
                <w:color w:val="0D0D0D" w:themeColor="text1" w:themeTint="F2"/>
              </w:rPr>
              <w:t>mmHg</w:t>
            </w:r>
            <w:r w:rsidR="00DD4568" w:rsidRPr="0070099B">
              <w:rPr>
                <w:b/>
                <w:snapToGrid/>
                <w:color w:val="0D0D0D" w:themeColor="text1" w:themeTint="F2"/>
              </w:rPr>
              <w:t>)</w:t>
            </w:r>
          </w:p>
        </w:tc>
      </w:tr>
      <w:tr w:rsidR="003B5E6D" w:rsidRPr="0070099B" w14:paraId="655CE31D" w14:textId="77777777" w:rsidTr="00331B6F">
        <w:trPr>
          <w:trHeight w:val="281"/>
        </w:trPr>
        <w:tc>
          <w:tcPr>
            <w:tcW w:w="2947" w:type="dxa"/>
            <w:shd w:val="clear" w:color="auto" w:fill="auto"/>
            <w:vAlign w:val="center"/>
          </w:tcPr>
          <w:p w14:paraId="411E05AB" w14:textId="4C646CFB" w:rsidR="00FA3357" w:rsidRPr="0070099B" w:rsidRDefault="00942FAA" w:rsidP="00FF6E9F">
            <w:pPr>
              <w:pStyle w:val="MDPI42tablebody"/>
              <w:spacing w:line="240" w:lineRule="auto"/>
              <w:rPr>
                <w:color w:val="0D0D0D" w:themeColor="text1" w:themeTint="F2"/>
              </w:rPr>
            </w:pPr>
            <w:r w:rsidRPr="0070099B">
              <w:rPr>
                <w:color w:val="0D0D0D" w:themeColor="text1" w:themeTint="F2"/>
              </w:rPr>
              <w:t>Normal</w:t>
            </w:r>
          </w:p>
        </w:tc>
        <w:tc>
          <w:tcPr>
            <w:tcW w:w="1572" w:type="dxa"/>
            <w:vAlign w:val="center"/>
          </w:tcPr>
          <w:p w14:paraId="4C48FE39" w14:textId="5F772774" w:rsidR="00FA3357" w:rsidRPr="0070099B" w:rsidRDefault="00942FAA" w:rsidP="00FF6E9F">
            <w:pPr>
              <w:pStyle w:val="MDPI42tablebody"/>
              <w:spacing w:line="240" w:lineRule="auto"/>
              <w:rPr>
                <w:color w:val="0D0D0D" w:themeColor="text1" w:themeTint="F2"/>
              </w:rPr>
            </w:pPr>
            <w:r w:rsidRPr="0070099B">
              <w:rPr>
                <w:color w:val="0D0D0D" w:themeColor="text1" w:themeTint="F2"/>
              </w:rPr>
              <w:t>120&lt;</w:t>
            </w:r>
          </w:p>
        </w:tc>
        <w:tc>
          <w:tcPr>
            <w:tcW w:w="1429" w:type="dxa"/>
            <w:shd w:val="clear" w:color="auto" w:fill="auto"/>
            <w:vAlign w:val="center"/>
          </w:tcPr>
          <w:p w14:paraId="37CC4A36" w14:textId="647C1740" w:rsidR="00FA3357" w:rsidRPr="0070099B" w:rsidRDefault="00942FAA" w:rsidP="00FF6E9F">
            <w:pPr>
              <w:pStyle w:val="MDPI42tablebody"/>
              <w:spacing w:line="240" w:lineRule="auto"/>
              <w:rPr>
                <w:color w:val="0D0D0D" w:themeColor="text1" w:themeTint="F2"/>
              </w:rPr>
            </w:pPr>
            <w:r w:rsidRPr="0070099B">
              <w:rPr>
                <w:color w:val="0D0D0D" w:themeColor="text1" w:themeTint="F2"/>
              </w:rPr>
              <w:t>And</w:t>
            </w:r>
          </w:p>
        </w:tc>
        <w:tc>
          <w:tcPr>
            <w:tcW w:w="1867" w:type="dxa"/>
            <w:shd w:val="clear" w:color="auto" w:fill="auto"/>
            <w:vAlign w:val="center"/>
          </w:tcPr>
          <w:p w14:paraId="3347D255" w14:textId="021225A1" w:rsidR="00FA3357" w:rsidRPr="0070099B" w:rsidRDefault="00942FAA" w:rsidP="00FF6E9F">
            <w:pPr>
              <w:pStyle w:val="MDPI42tablebody"/>
              <w:spacing w:line="240" w:lineRule="auto"/>
              <w:rPr>
                <w:color w:val="0D0D0D" w:themeColor="text1" w:themeTint="F2"/>
              </w:rPr>
            </w:pPr>
            <w:r w:rsidRPr="0070099B">
              <w:rPr>
                <w:color w:val="0D0D0D" w:themeColor="text1" w:themeTint="F2"/>
              </w:rPr>
              <w:t>80&lt;</w:t>
            </w:r>
          </w:p>
        </w:tc>
      </w:tr>
      <w:tr w:rsidR="003B5E6D" w:rsidRPr="0070099B" w14:paraId="46ACB8B9" w14:textId="77777777" w:rsidTr="00331B6F">
        <w:trPr>
          <w:trHeight w:val="281"/>
        </w:trPr>
        <w:tc>
          <w:tcPr>
            <w:tcW w:w="2947" w:type="dxa"/>
            <w:shd w:val="clear" w:color="auto" w:fill="auto"/>
            <w:vAlign w:val="center"/>
          </w:tcPr>
          <w:p w14:paraId="3781C061" w14:textId="3B48DACD" w:rsidR="00FA3357" w:rsidRPr="0070099B" w:rsidRDefault="00942FAA" w:rsidP="00FF6E9F">
            <w:pPr>
              <w:pStyle w:val="MDPI42tablebody"/>
              <w:spacing w:line="240" w:lineRule="auto"/>
              <w:rPr>
                <w:color w:val="0D0D0D" w:themeColor="text1" w:themeTint="F2"/>
              </w:rPr>
            </w:pPr>
            <w:r w:rsidRPr="0070099B">
              <w:rPr>
                <w:color w:val="0D0D0D" w:themeColor="text1" w:themeTint="F2"/>
              </w:rPr>
              <w:t>Elevated</w:t>
            </w:r>
          </w:p>
        </w:tc>
        <w:tc>
          <w:tcPr>
            <w:tcW w:w="1572" w:type="dxa"/>
            <w:vAlign w:val="center"/>
          </w:tcPr>
          <w:p w14:paraId="79A548AF" w14:textId="15DB9465" w:rsidR="00FA3357" w:rsidRPr="0070099B" w:rsidRDefault="00942FAA" w:rsidP="00FF6E9F">
            <w:pPr>
              <w:pStyle w:val="MDPI42tablebody"/>
              <w:spacing w:line="240" w:lineRule="auto"/>
              <w:rPr>
                <w:color w:val="0D0D0D" w:themeColor="text1" w:themeTint="F2"/>
              </w:rPr>
            </w:pPr>
            <w:r w:rsidRPr="0070099B">
              <w:rPr>
                <w:color w:val="0D0D0D" w:themeColor="text1" w:themeTint="F2"/>
              </w:rPr>
              <w:t>120-129</w:t>
            </w:r>
          </w:p>
        </w:tc>
        <w:tc>
          <w:tcPr>
            <w:tcW w:w="1429" w:type="dxa"/>
            <w:shd w:val="clear" w:color="auto" w:fill="auto"/>
            <w:vAlign w:val="center"/>
          </w:tcPr>
          <w:p w14:paraId="07BE11D9" w14:textId="4706CBB3" w:rsidR="00FA3357" w:rsidRPr="0070099B" w:rsidRDefault="00942FAA" w:rsidP="00FF6E9F">
            <w:pPr>
              <w:pStyle w:val="MDPI42tablebody"/>
              <w:spacing w:line="240" w:lineRule="auto"/>
              <w:rPr>
                <w:color w:val="0D0D0D" w:themeColor="text1" w:themeTint="F2"/>
              </w:rPr>
            </w:pPr>
            <w:r w:rsidRPr="0070099B">
              <w:rPr>
                <w:color w:val="0D0D0D" w:themeColor="text1" w:themeTint="F2"/>
              </w:rPr>
              <w:t>And</w:t>
            </w:r>
          </w:p>
        </w:tc>
        <w:tc>
          <w:tcPr>
            <w:tcW w:w="1867" w:type="dxa"/>
            <w:shd w:val="clear" w:color="auto" w:fill="auto"/>
            <w:vAlign w:val="center"/>
          </w:tcPr>
          <w:p w14:paraId="21BF65AF" w14:textId="7BEFA729" w:rsidR="00FA3357" w:rsidRPr="0070099B" w:rsidRDefault="00942FAA" w:rsidP="00FF6E9F">
            <w:pPr>
              <w:pStyle w:val="MDPI42tablebody"/>
              <w:spacing w:line="240" w:lineRule="auto"/>
              <w:rPr>
                <w:color w:val="0D0D0D" w:themeColor="text1" w:themeTint="F2"/>
              </w:rPr>
            </w:pPr>
            <w:r w:rsidRPr="0070099B">
              <w:rPr>
                <w:color w:val="0D0D0D" w:themeColor="text1" w:themeTint="F2"/>
              </w:rPr>
              <w:t>80&lt;</w:t>
            </w:r>
          </w:p>
        </w:tc>
      </w:tr>
      <w:tr w:rsidR="003B5E6D" w:rsidRPr="0070099B" w14:paraId="44DFEFD8" w14:textId="77777777" w:rsidTr="00331B6F">
        <w:trPr>
          <w:trHeight w:val="281"/>
        </w:trPr>
        <w:tc>
          <w:tcPr>
            <w:tcW w:w="2947" w:type="dxa"/>
            <w:shd w:val="clear" w:color="auto" w:fill="auto"/>
            <w:vAlign w:val="center"/>
          </w:tcPr>
          <w:p w14:paraId="4BAD4994" w14:textId="7719B4CF" w:rsidR="00942FAA" w:rsidRPr="0070099B" w:rsidRDefault="00942FAA" w:rsidP="00FF6E9F">
            <w:pPr>
              <w:pStyle w:val="MDPI42tablebody"/>
              <w:spacing w:line="240" w:lineRule="auto"/>
              <w:rPr>
                <w:color w:val="0D0D0D" w:themeColor="text1" w:themeTint="F2"/>
              </w:rPr>
            </w:pPr>
            <w:r w:rsidRPr="0070099B">
              <w:rPr>
                <w:color w:val="0D0D0D" w:themeColor="text1" w:themeTint="F2"/>
              </w:rPr>
              <w:t>High Blood Pressure Stage 1</w:t>
            </w:r>
          </w:p>
        </w:tc>
        <w:tc>
          <w:tcPr>
            <w:tcW w:w="1572" w:type="dxa"/>
            <w:vAlign w:val="center"/>
          </w:tcPr>
          <w:p w14:paraId="51EC9D50" w14:textId="59153235" w:rsidR="00942FAA" w:rsidRPr="0070099B" w:rsidRDefault="00942FAA" w:rsidP="00FF6E9F">
            <w:pPr>
              <w:pStyle w:val="MDPI42tablebody"/>
              <w:spacing w:line="240" w:lineRule="auto"/>
              <w:rPr>
                <w:color w:val="0D0D0D" w:themeColor="text1" w:themeTint="F2"/>
              </w:rPr>
            </w:pPr>
            <w:r w:rsidRPr="0070099B">
              <w:rPr>
                <w:color w:val="0D0D0D" w:themeColor="text1" w:themeTint="F2"/>
              </w:rPr>
              <w:t>130-139</w:t>
            </w:r>
          </w:p>
        </w:tc>
        <w:tc>
          <w:tcPr>
            <w:tcW w:w="1429" w:type="dxa"/>
            <w:shd w:val="clear" w:color="auto" w:fill="auto"/>
            <w:vAlign w:val="center"/>
          </w:tcPr>
          <w:p w14:paraId="7D5BEB23" w14:textId="6E6AFE96" w:rsidR="00942FAA" w:rsidRPr="0070099B" w:rsidRDefault="00942FAA" w:rsidP="00FF6E9F">
            <w:pPr>
              <w:pStyle w:val="MDPI42tablebody"/>
              <w:spacing w:line="240" w:lineRule="auto"/>
              <w:rPr>
                <w:color w:val="0D0D0D" w:themeColor="text1" w:themeTint="F2"/>
              </w:rPr>
            </w:pPr>
            <w:r w:rsidRPr="0070099B">
              <w:rPr>
                <w:color w:val="0D0D0D" w:themeColor="text1" w:themeTint="F2"/>
              </w:rPr>
              <w:t>Or</w:t>
            </w:r>
          </w:p>
        </w:tc>
        <w:tc>
          <w:tcPr>
            <w:tcW w:w="1867" w:type="dxa"/>
            <w:shd w:val="clear" w:color="auto" w:fill="auto"/>
            <w:vAlign w:val="center"/>
          </w:tcPr>
          <w:p w14:paraId="4A589F31" w14:textId="4B87C6E1" w:rsidR="00942FAA" w:rsidRPr="0070099B" w:rsidRDefault="00942FAA" w:rsidP="00FF6E9F">
            <w:pPr>
              <w:pStyle w:val="MDPI42tablebody"/>
              <w:spacing w:line="240" w:lineRule="auto"/>
              <w:rPr>
                <w:color w:val="0D0D0D" w:themeColor="text1" w:themeTint="F2"/>
              </w:rPr>
            </w:pPr>
            <w:r w:rsidRPr="0070099B">
              <w:rPr>
                <w:color w:val="0D0D0D" w:themeColor="text1" w:themeTint="F2"/>
              </w:rPr>
              <w:t>80-89</w:t>
            </w:r>
          </w:p>
        </w:tc>
      </w:tr>
      <w:tr w:rsidR="003B5E6D" w:rsidRPr="0070099B" w14:paraId="6C271509" w14:textId="77777777" w:rsidTr="00331B6F">
        <w:trPr>
          <w:trHeight w:val="281"/>
        </w:trPr>
        <w:tc>
          <w:tcPr>
            <w:tcW w:w="2947" w:type="dxa"/>
            <w:shd w:val="clear" w:color="auto" w:fill="auto"/>
            <w:vAlign w:val="center"/>
          </w:tcPr>
          <w:p w14:paraId="383BBA3B" w14:textId="32F1242C" w:rsidR="00942FAA" w:rsidRPr="0070099B" w:rsidRDefault="00942FAA" w:rsidP="00FF6E9F">
            <w:pPr>
              <w:pStyle w:val="MDPI42tablebody"/>
              <w:spacing w:line="240" w:lineRule="auto"/>
              <w:rPr>
                <w:color w:val="0D0D0D" w:themeColor="text1" w:themeTint="F2"/>
              </w:rPr>
            </w:pPr>
            <w:r w:rsidRPr="0070099B">
              <w:rPr>
                <w:color w:val="0D0D0D" w:themeColor="text1" w:themeTint="F2"/>
              </w:rPr>
              <w:t>High Blood Pressure</w:t>
            </w:r>
            <w:r w:rsidR="00FF6E9F" w:rsidRPr="0070099B">
              <w:rPr>
                <w:color w:val="0D0D0D" w:themeColor="text1" w:themeTint="F2"/>
              </w:rPr>
              <w:t xml:space="preserve"> </w:t>
            </w:r>
            <w:r w:rsidRPr="0070099B">
              <w:rPr>
                <w:color w:val="0D0D0D" w:themeColor="text1" w:themeTint="F2"/>
              </w:rPr>
              <w:t>Stage2</w:t>
            </w:r>
          </w:p>
        </w:tc>
        <w:tc>
          <w:tcPr>
            <w:tcW w:w="1572" w:type="dxa"/>
            <w:vAlign w:val="center"/>
          </w:tcPr>
          <w:p w14:paraId="666434E2" w14:textId="6315345A" w:rsidR="00942FAA" w:rsidRPr="0070099B" w:rsidRDefault="0066150D" w:rsidP="00FF6E9F">
            <w:pPr>
              <w:pStyle w:val="MDPI42tablebody"/>
              <w:spacing w:line="240" w:lineRule="auto"/>
              <w:rPr>
                <w:color w:val="0D0D0D" w:themeColor="text1" w:themeTint="F2"/>
              </w:rPr>
            </w:pPr>
            <m:oMath>
              <m:r>
                <w:rPr>
                  <w:rFonts w:ascii="Cambria Math" w:hAnsi="Cambria Math"/>
                  <w:color w:val="0D0D0D" w:themeColor="text1" w:themeTint="F2"/>
                </w:rPr>
                <m:t>≥</m:t>
              </m:r>
            </m:oMath>
            <w:r w:rsidRPr="0070099B">
              <w:rPr>
                <w:color w:val="0D0D0D" w:themeColor="text1" w:themeTint="F2"/>
              </w:rPr>
              <w:t>140</w:t>
            </w:r>
          </w:p>
        </w:tc>
        <w:tc>
          <w:tcPr>
            <w:tcW w:w="1429" w:type="dxa"/>
            <w:shd w:val="clear" w:color="auto" w:fill="auto"/>
            <w:vAlign w:val="center"/>
          </w:tcPr>
          <w:p w14:paraId="2D4DBEEF" w14:textId="6B622C57" w:rsidR="00942FAA" w:rsidRPr="0070099B" w:rsidRDefault="0066150D" w:rsidP="00FF6E9F">
            <w:pPr>
              <w:pStyle w:val="MDPI42tablebody"/>
              <w:spacing w:line="240" w:lineRule="auto"/>
              <w:rPr>
                <w:color w:val="0D0D0D" w:themeColor="text1" w:themeTint="F2"/>
              </w:rPr>
            </w:pPr>
            <w:r w:rsidRPr="0070099B">
              <w:rPr>
                <w:color w:val="0D0D0D" w:themeColor="text1" w:themeTint="F2"/>
              </w:rPr>
              <w:t>Or</w:t>
            </w:r>
          </w:p>
        </w:tc>
        <w:tc>
          <w:tcPr>
            <w:tcW w:w="1867" w:type="dxa"/>
            <w:shd w:val="clear" w:color="auto" w:fill="auto"/>
            <w:vAlign w:val="center"/>
          </w:tcPr>
          <w:p w14:paraId="1AA2A1D4" w14:textId="6B837F50" w:rsidR="00942FAA" w:rsidRPr="0070099B" w:rsidRDefault="0066150D" w:rsidP="00FF6E9F">
            <w:pPr>
              <w:pStyle w:val="MDPI42tablebody"/>
              <w:spacing w:line="240" w:lineRule="auto"/>
              <w:rPr>
                <w:color w:val="0D0D0D" w:themeColor="text1" w:themeTint="F2"/>
              </w:rPr>
            </w:pPr>
            <m:oMath>
              <m:r>
                <w:rPr>
                  <w:rFonts w:ascii="Cambria Math" w:hAnsi="Cambria Math"/>
                  <w:color w:val="0D0D0D" w:themeColor="text1" w:themeTint="F2"/>
                </w:rPr>
                <m:t>≥</m:t>
              </m:r>
            </m:oMath>
            <w:r w:rsidRPr="0070099B">
              <w:rPr>
                <w:color w:val="0D0D0D" w:themeColor="text1" w:themeTint="F2"/>
              </w:rPr>
              <w:t>90</w:t>
            </w:r>
          </w:p>
        </w:tc>
      </w:tr>
      <w:tr w:rsidR="004D33AA" w:rsidRPr="0070099B" w14:paraId="7C490275" w14:textId="77777777" w:rsidTr="00331B6F">
        <w:trPr>
          <w:trHeight w:val="77"/>
        </w:trPr>
        <w:tc>
          <w:tcPr>
            <w:tcW w:w="2947" w:type="dxa"/>
            <w:shd w:val="clear" w:color="auto" w:fill="auto"/>
            <w:vAlign w:val="center"/>
          </w:tcPr>
          <w:p w14:paraId="430E49C4" w14:textId="61333ED7" w:rsidR="0066150D" w:rsidRPr="0070099B" w:rsidRDefault="0066150D" w:rsidP="00FF6E9F">
            <w:pPr>
              <w:pStyle w:val="MDPI42tablebody"/>
              <w:spacing w:line="240" w:lineRule="auto"/>
              <w:rPr>
                <w:color w:val="0D0D0D" w:themeColor="text1" w:themeTint="F2"/>
              </w:rPr>
            </w:pPr>
            <w:r w:rsidRPr="0070099B">
              <w:rPr>
                <w:color w:val="0D0D0D" w:themeColor="text1" w:themeTint="F2"/>
              </w:rPr>
              <w:t>H</w:t>
            </w:r>
            <w:r w:rsidR="00DD4568" w:rsidRPr="0070099B">
              <w:rPr>
                <w:color w:val="0D0D0D" w:themeColor="text1" w:themeTint="F2"/>
              </w:rPr>
              <w:t>ypertensive Crisis</w:t>
            </w:r>
          </w:p>
        </w:tc>
        <w:tc>
          <w:tcPr>
            <w:tcW w:w="1572" w:type="dxa"/>
            <w:vAlign w:val="center"/>
          </w:tcPr>
          <w:p w14:paraId="1630A997" w14:textId="08E46D0B" w:rsidR="0066150D" w:rsidRPr="0070099B" w:rsidRDefault="0066150D" w:rsidP="00FF6E9F">
            <w:pPr>
              <w:pStyle w:val="MDPI42tablebody"/>
              <w:spacing w:line="240" w:lineRule="auto"/>
              <w:rPr>
                <w:color w:val="0D0D0D" w:themeColor="text1" w:themeTint="F2"/>
              </w:rPr>
            </w:pPr>
            <m:oMath>
              <m:r>
                <w:rPr>
                  <w:rFonts w:ascii="Cambria Math" w:hAnsi="Cambria Math"/>
                  <w:color w:val="0D0D0D" w:themeColor="text1" w:themeTint="F2"/>
                </w:rPr>
                <m:t>≥</m:t>
              </m:r>
            </m:oMath>
            <w:r w:rsidRPr="0070099B">
              <w:rPr>
                <w:color w:val="0D0D0D" w:themeColor="text1" w:themeTint="F2"/>
              </w:rPr>
              <w:t>180</w:t>
            </w:r>
          </w:p>
        </w:tc>
        <w:tc>
          <w:tcPr>
            <w:tcW w:w="1429" w:type="dxa"/>
            <w:shd w:val="clear" w:color="auto" w:fill="auto"/>
            <w:vAlign w:val="center"/>
          </w:tcPr>
          <w:p w14:paraId="63E6C0F9" w14:textId="034FF23A" w:rsidR="0066150D" w:rsidRPr="0070099B" w:rsidRDefault="0066150D" w:rsidP="00FF6E9F">
            <w:pPr>
              <w:pStyle w:val="MDPI42tablebody"/>
              <w:spacing w:line="240" w:lineRule="auto"/>
              <w:rPr>
                <w:color w:val="0D0D0D" w:themeColor="text1" w:themeTint="F2"/>
              </w:rPr>
            </w:pPr>
            <w:r w:rsidRPr="0070099B">
              <w:rPr>
                <w:color w:val="0D0D0D" w:themeColor="text1" w:themeTint="F2"/>
              </w:rPr>
              <w:t>And/Or</w:t>
            </w:r>
          </w:p>
        </w:tc>
        <w:tc>
          <w:tcPr>
            <w:tcW w:w="1867" w:type="dxa"/>
            <w:shd w:val="clear" w:color="auto" w:fill="auto"/>
            <w:vAlign w:val="center"/>
          </w:tcPr>
          <w:p w14:paraId="2685F65D" w14:textId="7E2125B4" w:rsidR="0066150D" w:rsidRPr="0070099B" w:rsidRDefault="0066150D" w:rsidP="00FF6E9F">
            <w:pPr>
              <w:pStyle w:val="MDPI42tablebody"/>
              <w:spacing w:line="240" w:lineRule="auto"/>
              <w:rPr>
                <w:color w:val="0D0D0D" w:themeColor="text1" w:themeTint="F2"/>
              </w:rPr>
            </w:pPr>
            <m:oMath>
              <m:r>
                <w:rPr>
                  <w:rFonts w:ascii="Cambria Math" w:hAnsi="Cambria Math"/>
                  <w:color w:val="0D0D0D" w:themeColor="text1" w:themeTint="F2"/>
                </w:rPr>
                <m:t>≥</m:t>
              </m:r>
            </m:oMath>
            <w:r w:rsidRPr="0070099B">
              <w:rPr>
                <w:color w:val="0D0D0D" w:themeColor="text1" w:themeTint="F2"/>
              </w:rPr>
              <w:t>120</w:t>
            </w:r>
          </w:p>
        </w:tc>
      </w:tr>
    </w:tbl>
    <w:p w14:paraId="1CEBF1B1" w14:textId="77777777" w:rsidR="00331B6F" w:rsidRPr="0070099B" w:rsidRDefault="00331B6F" w:rsidP="005C2D20">
      <w:pPr>
        <w:pStyle w:val="MDPI31text"/>
        <w:rPr>
          <w:rFonts w:eastAsia="맑은 고딕"/>
          <w:color w:val="0D0D0D" w:themeColor="text1" w:themeTint="F2"/>
          <w:lang w:eastAsia="ko-KR"/>
        </w:rPr>
      </w:pPr>
    </w:p>
    <w:p w14:paraId="3A767B88" w14:textId="3A2B044B" w:rsidR="00E67BF3" w:rsidRPr="0070099B" w:rsidRDefault="00CB6F65" w:rsidP="005C2D20">
      <w:pPr>
        <w:pStyle w:val="MDPI31text"/>
        <w:rPr>
          <w:rFonts w:eastAsia="맑은 고딕"/>
          <w:color w:val="0D0D0D" w:themeColor="text1" w:themeTint="F2"/>
          <w:lang w:eastAsia="ko-KR"/>
        </w:rPr>
      </w:pPr>
      <w:r w:rsidRPr="0070099B">
        <w:rPr>
          <w:rFonts w:eastAsia="맑은 고딕"/>
          <w:color w:val="0D0D0D" w:themeColor="text1" w:themeTint="F2"/>
          <w:lang w:eastAsia="ko-KR"/>
        </w:rPr>
        <w:t xml:space="preserve">Hypertension is caused by neurogenic factors </w:t>
      </w:r>
      <w:r w:rsidR="00B31ED8">
        <w:rPr>
          <w:rFonts w:eastAsia="맑은 고딕"/>
          <w:color w:val="0D0D0D" w:themeColor="text1" w:themeTint="F2"/>
          <w:lang w:eastAsia="ko-KR"/>
        </w:rPr>
        <w:t>by</w:t>
      </w:r>
      <w:r w:rsidRPr="0070099B">
        <w:rPr>
          <w:rFonts w:eastAsia="맑은 고딕"/>
          <w:color w:val="0D0D0D" w:themeColor="text1" w:themeTint="F2"/>
          <w:lang w:eastAsia="ko-KR"/>
        </w:rPr>
        <w:t xml:space="preserve"> the sympathetic nerve and humoral factors by the renin-angiotensin </w:t>
      </w:r>
      <w:r w:rsidR="00B93652" w:rsidRPr="0070099B">
        <w:rPr>
          <w:rFonts w:eastAsia="맑은 고딕"/>
          <w:color w:val="0D0D0D" w:themeColor="text1" w:themeTint="F2"/>
          <w:lang w:eastAsia="ko-KR"/>
        </w:rPr>
        <w:t>system (RAS)</w:t>
      </w:r>
      <w:r w:rsidRPr="0070099B">
        <w:rPr>
          <w:rFonts w:eastAsia="맑은 고딕"/>
          <w:color w:val="0D0D0D" w:themeColor="text1" w:themeTint="F2"/>
          <w:lang w:eastAsia="ko-KR"/>
        </w:rPr>
        <w:t xml:space="preserve"> that controls blood pressure and </w:t>
      </w:r>
      <w:r w:rsidR="00FD68CA" w:rsidRPr="0070099B">
        <w:rPr>
          <w:rFonts w:eastAsia="맑은 고딕"/>
          <w:color w:val="0D0D0D" w:themeColor="text1" w:themeTint="F2"/>
          <w:lang w:eastAsia="ko-KR"/>
        </w:rPr>
        <w:t>extracellular fluid volume</w:t>
      </w:r>
      <w:r w:rsidR="00B27DFC" w:rsidRPr="0070099B">
        <w:rPr>
          <w:rFonts w:eastAsia="맑은 고딕"/>
          <w:color w:val="0D0D0D" w:themeColor="text1" w:themeTint="F2"/>
          <w:lang w:eastAsia="ko-KR"/>
        </w:rPr>
        <w:t xml:space="preserve"> [3]</w:t>
      </w:r>
      <w:r w:rsidRPr="0070099B">
        <w:rPr>
          <w:rFonts w:eastAsia="맑은 고딕"/>
          <w:color w:val="0D0D0D" w:themeColor="text1" w:themeTint="F2"/>
          <w:lang w:eastAsia="ko-KR"/>
        </w:rPr>
        <w:t>. However, heredity, smoking, and aging are factors that promote the development of hypertension.</w:t>
      </w:r>
      <w:r w:rsidR="00976158" w:rsidRPr="0070099B">
        <w:rPr>
          <w:rFonts w:eastAsia="맑은 고딕"/>
          <w:color w:val="0D0D0D" w:themeColor="text1" w:themeTint="F2"/>
          <w:lang w:eastAsia="ko-KR"/>
        </w:rPr>
        <w:t xml:space="preserve"> </w:t>
      </w:r>
      <w:commentRangeStart w:id="8"/>
      <w:r w:rsidR="00FD68CA" w:rsidRPr="0070099B">
        <w:rPr>
          <w:rFonts w:eastAsia="맑은 고딕"/>
          <w:color w:val="0D0D0D" w:themeColor="text1" w:themeTint="F2"/>
          <w:lang w:eastAsia="ko-KR"/>
        </w:rPr>
        <w:t>More than 90% of high blood pressure</w:t>
      </w:r>
      <w:r w:rsidR="000A75BE" w:rsidRPr="0070099B">
        <w:rPr>
          <w:rFonts w:eastAsia="맑은 고딕"/>
          <w:color w:val="0D0D0D" w:themeColor="text1" w:themeTint="F2"/>
          <w:lang w:eastAsia="ko-KR"/>
        </w:rPr>
        <w:t xml:space="preserve"> (HBP)</w:t>
      </w:r>
      <w:r w:rsidR="00FD68CA" w:rsidRPr="0070099B">
        <w:rPr>
          <w:rFonts w:eastAsia="맑은 고딕"/>
          <w:color w:val="0D0D0D" w:themeColor="text1" w:themeTint="F2"/>
          <w:lang w:eastAsia="ko-KR"/>
        </w:rPr>
        <w:t xml:space="preserve"> is essential</w:t>
      </w:r>
      <w:commentRangeEnd w:id="8"/>
      <w:r w:rsidR="009F546B">
        <w:rPr>
          <w:rStyle w:val="ac"/>
          <w:rFonts w:eastAsia="SimSun"/>
          <w:snapToGrid/>
          <w:lang w:eastAsia="zh-CN" w:bidi="ar-SA"/>
        </w:rPr>
        <w:commentReference w:id="8"/>
      </w:r>
      <w:r w:rsidR="00FD68CA" w:rsidRPr="0070099B">
        <w:rPr>
          <w:rFonts w:eastAsia="맑은 고딕"/>
          <w:color w:val="0D0D0D" w:themeColor="text1" w:themeTint="F2"/>
          <w:lang w:eastAsia="ko-KR"/>
        </w:rPr>
        <w:t xml:space="preserve">, and the cause is </w:t>
      </w:r>
      <w:r w:rsidR="00DC3B75">
        <w:rPr>
          <w:rFonts w:eastAsia="맑은 고딕"/>
          <w:color w:val="0D0D0D" w:themeColor="text1" w:themeTint="F2"/>
          <w:lang w:eastAsia="ko-KR"/>
        </w:rPr>
        <w:t>mostly</w:t>
      </w:r>
      <w:r w:rsidR="00FD68CA" w:rsidRPr="0070099B">
        <w:rPr>
          <w:rFonts w:eastAsia="맑은 고딕"/>
          <w:color w:val="0D0D0D" w:themeColor="text1" w:themeTint="F2"/>
          <w:lang w:eastAsia="ko-KR"/>
        </w:rPr>
        <w:t xml:space="preserve"> unknown. The remaining 5-10% are secondary hypertension with a clear cause. Essential hypertension, which accounts for most of the </w:t>
      </w:r>
      <w:r w:rsidR="000A75BE" w:rsidRPr="0070099B">
        <w:rPr>
          <w:rFonts w:eastAsia="맑은 고딕"/>
          <w:color w:val="0D0D0D" w:themeColor="text1" w:themeTint="F2"/>
          <w:lang w:eastAsia="ko-KR"/>
        </w:rPr>
        <w:t>HBP</w:t>
      </w:r>
      <w:r w:rsidR="00FD68CA" w:rsidRPr="0070099B">
        <w:rPr>
          <w:rFonts w:eastAsia="맑은 고딕"/>
          <w:color w:val="0D0D0D" w:themeColor="text1" w:themeTint="F2"/>
          <w:lang w:eastAsia="ko-KR"/>
        </w:rPr>
        <w:t xml:space="preserve">, is not caused by a single reason. Several factors </w:t>
      </w:r>
      <w:r w:rsidR="00FA7853" w:rsidRPr="0070099B">
        <w:rPr>
          <w:rFonts w:eastAsia="맑은 고딕"/>
          <w:color w:val="0D0D0D" w:themeColor="text1" w:themeTint="F2"/>
          <w:lang w:eastAsia="ko-KR"/>
        </w:rPr>
        <w:t>build</w:t>
      </w:r>
      <w:r w:rsidR="00FD68CA" w:rsidRPr="0070099B">
        <w:rPr>
          <w:rFonts w:eastAsia="맑은 고딕"/>
          <w:color w:val="0D0D0D" w:themeColor="text1" w:themeTint="F2"/>
          <w:lang w:eastAsia="ko-KR"/>
        </w:rPr>
        <w:t xml:space="preserve"> </w:t>
      </w:r>
      <w:r w:rsidR="000A75BE" w:rsidRPr="0070099B">
        <w:rPr>
          <w:rFonts w:eastAsia="맑은 고딕"/>
          <w:color w:val="0D0D0D" w:themeColor="text1" w:themeTint="F2"/>
          <w:lang w:eastAsia="ko-KR"/>
        </w:rPr>
        <w:t>HBP</w:t>
      </w:r>
      <w:r w:rsidR="00FD68CA" w:rsidRPr="0070099B">
        <w:rPr>
          <w:rFonts w:eastAsia="맑은 고딕"/>
          <w:color w:val="0D0D0D" w:themeColor="text1" w:themeTint="F2"/>
          <w:lang w:eastAsia="ko-KR"/>
        </w:rPr>
        <w:t>. Among them, genetic factors (family history) are the most common, and other factors include aging, obesity, salty eating habits, lack of exercise, and stress</w:t>
      </w:r>
      <w:r w:rsidR="00E875E5" w:rsidRPr="0070099B">
        <w:rPr>
          <w:rFonts w:eastAsia="맑은 고딕"/>
          <w:color w:val="0D0D0D" w:themeColor="text1" w:themeTint="F2"/>
          <w:lang w:eastAsia="ko-KR"/>
        </w:rPr>
        <w:t xml:space="preserve"> [4]</w:t>
      </w:r>
      <w:r w:rsidR="00FD68CA" w:rsidRPr="0070099B">
        <w:rPr>
          <w:rFonts w:eastAsia="맑은 고딕"/>
          <w:color w:val="0D0D0D" w:themeColor="text1" w:themeTint="F2"/>
          <w:lang w:eastAsia="ko-KR"/>
        </w:rPr>
        <w:t>.</w:t>
      </w:r>
      <w:r w:rsidR="00FA7853" w:rsidRPr="0070099B">
        <w:rPr>
          <w:rFonts w:eastAsia="맑은 고딕"/>
          <w:color w:val="0D0D0D" w:themeColor="text1" w:themeTint="F2"/>
          <w:lang w:eastAsia="ko-KR"/>
        </w:rPr>
        <w:t xml:space="preserve"> </w:t>
      </w:r>
    </w:p>
    <w:p w14:paraId="5A2ECAD9" w14:textId="1A2287C6" w:rsidR="00E67BF3" w:rsidRPr="0070099B" w:rsidRDefault="00925C0E" w:rsidP="005C2D20">
      <w:pPr>
        <w:pStyle w:val="MDPI31text"/>
        <w:rPr>
          <w:rFonts w:eastAsia="맑은 고딕"/>
          <w:color w:val="0D0D0D" w:themeColor="text1" w:themeTint="F2"/>
          <w:lang w:eastAsia="ko-KR"/>
        </w:rPr>
      </w:pPr>
      <w:r w:rsidRPr="0070099B">
        <w:rPr>
          <w:rFonts w:eastAsia="맑은 고딕"/>
          <w:color w:val="0D0D0D" w:themeColor="text1" w:themeTint="F2"/>
          <w:lang w:eastAsia="ko-KR"/>
        </w:rPr>
        <w:t>Since hypertension rarely has apparent symptoms</w:t>
      </w:r>
      <w:r w:rsidR="006A2C87" w:rsidRPr="0070099B">
        <w:rPr>
          <w:rFonts w:eastAsia="맑은 고딕"/>
          <w:color w:val="0D0D0D" w:themeColor="text1" w:themeTint="F2"/>
          <w:lang w:eastAsia="ko-KR"/>
        </w:rPr>
        <w:t xml:space="preserve"> indicating something is wrong</w:t>
      </w:r>
      <w:r w:rsidRPr="0070099B">
        <w:rPr>
          <w:rFonts w:eastAsia="맑은 고딕"/>
          <w:color w:val="0D0D0D" w:themeColor="text1" w:themeTint="F2"/>
          <w:lang w:eastAsia="ko-KR"/>
        </w:rPr>
        <w:t xml:space="preserve">, it is often discovered unexpectedly during a physical examination or medical treatment for diagnosing other diseases. </w:t>
      </w:r>
      <w:r w:rsidR="005A5921" w:rsidRPr="0070099B">
        <w:rPr>
          <w:rFonts w:eastAsia="맑은 고딕"/>
          <w:color w:val="0D0D0D" w:themeColor="text1" w:themeTint="F2"/>
          <w:lang w:eastAsia="ko-KR"/>
        </w:rPr>
        <w:t xml:space="preserve">Occasionally, patients who visit a hospital with symptoms complain of </w:t>
      </w:r>
      <w:r w:rsidR="00B93652" w:rsidRPr="0070099B">
        <w:rPr>
          <w:rFonts w:eastAsia="맑은 고딕"/>
          <w:color w:val="0D0D0D" w:themeColor="text1" w:themeTint="F2"/>
          <w:lang w:eastAsia="ko-KR"/>
        </w:rPr>
        <w:t>discomfort</w:t>
      </w:r>
      <w:r w:rsidR="005A5921" w:rsidRPr="0070099B">
        <w:rPr>
          <w:rFonts w:eastAsia="맑은 고딕"/>
          <w:color w:val="0D0D0D" w:themeColor="text1" w:themeTint="F2"/>
          <w:lang w:eastAsia="ko-KR"/>
        </w:rPr>
        <w:t xml:space="preserve"> caused by increased </w:t>
      </w:r>
      <w:r w:rsidR="0061583A" w:rsidRPr="0070099B">
        <w:rPr>
          <w:rFonts w:eastAsia="맑은 고딕"/>
          <w:color w:val="0D0D0D" w:themeColor="text1" w:themeTint="F2"/>
          <w:lang w:eastAsia="ko-KR"/>
        </w:rPr>
        <w:t>BP</w:t>
      </w:r>
      <w:r w:rsidR="00B31ED8">
        <w:rPr>
          <w:rFonts w:eastAsia="맑은 고딕"/>
          <w:color w:val="0D0D0D" w:themeColor="text1" w:themeTint="F2"/>
          <w:lang w:eastAsia="ko-KR"/>
        </w:rPr>
        <w:t>,</w:t>
      </w:r>
      <w:r w:rsidR="0061583A" w:rsidRPr="0070099B">
        <w:rPr>
          <w:rFonts w:eastAsia="맑은 고딕"/>
          <w:color w:val="0D0D0D" w:themeColor="text1" w:themeTint="F2"/>
          <w:lang w:eastAsia="ko-KR"/>
        </w:rPr>
        <w:t xml:space="preserve"> </w:t>
      </w:r>
      <w:r w:rsidR="005A5921" w:rsidRPr="0070099B">
        <w:rPr>
          <w:rFonts w:eastAsia="맑은 고딕"/>
          <w:color w:val="0D0D0D" w:themeColor="text1" w:themeTint="F2"/>
          <w:lang w:eastAsia="ko-KR"/>
        </w:rPr>
        <w:t>such as headache, dizziness, heart palpitations, and fatigue</w:t>
      </w:r>
      <w:r w:rsidR="00617440" w:rsidRPr="0070099B">
        <w:rPr>
          <w:rFonts w:eastAsia="맑은 고딕"/>
          <w:color w:val="0D0D0D" w:themeColor="text1" w:themeTint="F2"/>
          <w:lang w:eastAsia="ko-KR"/>
        </w:rPr>
        <w:t xml:space="preserve"> [5]</w:t>
      </w:r>
      <w:r w:rsidR="005A5921" w:rsidRPr="0070099B">
        <w:rPr>
          <w:rFonts w:eastAsia="맑은 고딕"/>
          <w:color w:val="0D0D0D" w:themeColor="text1" w:themeTint="F2"/>
          <w:lang w:eastAsia="ko-KR"/>
        </w:rPr>
        <w:t xml:space="preserve">. In addition, they often have symptoms such as nosebleeds, hematuria, blurred vision, cerebrovascular disorders, and angina, and then go to the hospital and find out that </w:t>
      </w:r>
      <w:r w:rsidR="0061583A" w:rsidRPr="0070099B">
        <w:rPr>
          <w:rFonts w:eastAsia="맑은 고딕"/>
          <w:color w:val="0D0D0D" w:themeColor="text1" w:themeTint="F2"/>
          <w:lang w:eastAsia="ko-KR"/>
        </w:rPr>
        <w:t>HBP</w:t>
      </w:r>
      <w:r w:rsidR="005A5921" w:rsidRPr="0070099B">
        <w:rPr>
          <w:rFonts w:eastAsia="맑은 고딕"/>
          <w:color w:val="0D0D0D" w:themeColor="text1" w:themeTint="F2"/>
          <w:lang w:eastAsia="ko-KR"/>
        </w:rPr>
        <w:t xml:space="preserve"> is causing them.</w:t>
      </w:r>
      <w:r w:rsidR="005064AE" w:rsidRPr="0070099B">
        <w:rPr>
          <w:rFonts w:eastAsia="맑은 고딕"/>
          <w:color w:val="0D0D0D" w:themeColor="text1" w:themeTint="F2"/>
          <w:lang w:eastAsia="ko-KR"/>
        </w:rPr>
        <w:t xml:space="preserve"> </w:t>
      </w:r>
      <w:r w:rsidR="002B4A91" w:rsidRPr="0070099B">
        <w:rPr>
          <w:rFonts w:eastAsia="맑은 고딕"/>
          <w:color w:val="0D0D0D" w:themeColor="text1" w:themeTint="F2"/>
          <w:lang w:eastAsia="ko-KR"/>
        </w:rPr>
        <w:t xml:space="preserve">Early detection of HBP requires periodic blood pressure monitoring and close observation of the blood pressure waveforms created by the heart. However, most current </w:t>
      </w:r>
      <w:r w:rsidR="0061583A" w:rsidRPr="0070099B">
        <w:rPr>
          <w:rFonts w:eastAsia="맑은 고딕"/>
          <w:color w:val="0D0D0D" w:themeColor="text1" w:themeTint="F2"/>
          <w:lang w:eastAsia="ko-KR"/>
        </w:rPr>
        <w:t>BP</w:t>
      </w:r>
      <w:r w:rsidR="002B4A91" w:rsidRPr="0070099B">
        <w:rPr>
          <w:rFonts w:eastAsia="맑은 고딕"/>
          <w:color w:val="0D0D0D" w:themeColor="text1" w:themeTint="F2"/>
          <w:lang w:eastAsia="ko-KR"/>
        </w:rPr>
        <w:t xml:space="preserve"> measuring devices are cuff-based, which is uncomfortable, and a problem in that it makes it </w:t>
      </w:r>
      <w:r w:rsidR="00B31ED8">
        <w:rPr>
          <w:rFonts w:eastAsia="맑은 고딕"/>
          <w:color w:val="0D0D0D" w:themeColor="text1" w:themeTint="F2"/>
          <w:lang w:eastAsia="ko-KR"/>
        </w:rPr>
        <w:t>challenging</w:t>
      </w:r>
      <w:r w:rsidR="002B4A91" w:rsidRPr="0070099B">
        <w:rPr>
          <w:rFonts w:eastAsia="맑은 고딕"/>
          <w:color w:val="0D0D0D" w:themeColor="text1" w:themeTint="F2"/>
          <w:lang w:eastAsia="ko-KR"/>
        </w:rPr>
        <w:t xml:space="preserve"> to measure BP frequently. In addition, even when measuring using a smartwatch, there is cumbersome that it needs to be calibrated </w:t>
      </w:r>
      <w:r w:rsidR="006A0996" w:rsidRPr="0070099B">
        <w:rPr>
          <w:rFonts w:eastAsia="맑은 고딕"/>
          <w:color w:val="0D0D0D" w:themeColor="text1" w:themeTint="F2"/>
          <w:lang w:eastAsia="ko-KR"/>
        </w:rPr>
        <w:t>with</w:t>
      </w:r>
      <w:r w:rsidR="002B4A91" w:rsidRPr="0070099B">
        <w:rPr>
          <w:rFonts w:eastAsia="맑은 고딕"/>
          <w:color w:val="0D0D0D" w:themeColor="text1" w:themeTint="F2"/>
          <w:lang w:eastAsia="ko-KR"/>
        </w:rPr>
        <w:t xml:space="preserve"> </w:t>
      </w:r>
      <w:r w:rsidR="0061583A" w:rsidRPr="0070099B">
        <w:rPr>
          <w:rFonts w:eastAsia="맑은 고딕"/>
          <w:color w:val="0D0D0D" w:themeColor="text1" w:themeTint="F2"/>
          <w:lang w:eastAsia="ko-KR"/>
        </w:rPr>
        <w:t>BP</w:t>
      </w:r>
      <w:r w:rsidR="002B4A91" w:rsidRPr="0070099B">
        <w:rPr>
          <w:rFonts w:eastAsia="맑은 고딕"/>
          <w:color w:val="0D0D0D" w:themeColor="text1" w:themeTint="F2"/>
          <w:lang w:eastAsia="ko-KR"/>
        </w:rPr>
        <w:t xml:space="preserve"> measured with a cuff-based device periodically.</w:t>
      </w:r>
    </w:p>
    <w:p w14:paraId="01850934" w14:textId="2DE83CA6" w:rsidR="00BB3084" w:rsidRPr="0070099B" w:rsidRDefault="0061583A" w:rsidP="005C2D20">
      <w:pPr>
        <w:pStyle w:val="MDPI31text"/>
        <w:rPr>
          <w:color w:val="0D0D0D" w:themeColor="text1" w:themeTint="F2"/>
        </w:rPr>
      </w:pPr>
      <w:r w:rsidRPr="0070099B">
        <w:rPr>
          <w:color w:val="0D0D0D" w:themeColor="text1" w:themeTint="F2"/>
        </w:rPr>
        <w:lastRenderedPageBreak/>
        <w:t>ABP</w:t>
      </w:r>
      <w:r w:rsidR="00FF4F2A" w:rsidRPr="0070099B">
        <w:rPr>
          <w:color w:val="0D0D0D" w:themeColor="text1" w:themeTint="F2"/>
        </w:rPr>
        <w:t xml:space="preserve"> is an</w:t>
      </w:r>
      <w:r w:rsidR="00CA07B6" w:rsidRPr="0070099B">
        <w:rPr>
          <w:color w:val="0D0D0D" w:themeColor="text1" w:themeTint="F2"/>
        </w:rPr>
        <w:t xml:space="preserve"> essential</w:t>
      </w:r>
      <w:r w:rsidR="00FF4F2A" w:rsidRPr="0070099B">
        <w:rPr>
          <w:color w:val="0D0D0D" w:themeColor="text1" w:themeTint="F2"/>
        </w:rPr>
        <w:t xml:space="preserve"> </w:t>
      </w:r>
      <w:r w:rsidR="005E05F3" w:rsidRPr="0070099B">
        <w:rPr>
          <w:color w:val="0D0D0D" w:themeColor="text1" w:themeTint="F2"/>
        </w:rPr>
        <w:t>indicator of cardiovascular health</w:t>
      </w:r>
      <w:r w:rsidR="00954F8F" w:rsidRPr="0070099B">
        <w:rPr>
          <w:color w:val="0D0D0D" w:themeColor="text1" w:themeTint="F2"/>
        </w:rPr>
        <w:t xml:space="preserve">, </w:t>
      </w:r>
      <w:r w:rsidR="007F431F" w:rsidRPr="0070099B">
        <w:rPr>
          <w:color w:val="0D0D0D" w:themeColor="text1" w:themeTint="F2"/>
        </w:rPr>
        <w:t xml:space="preserve">driven </w:t>
      </w:r>
      <w:r w:rsidR="006A3F6F" w:rsidRPr="0070099B">
        <w:rPr>
          <w:color w:val="0D0D0D" w:themeColor="text1" w:themeTint="F2"/>
        </w:rPr>
        <w:t>by</w:t>
      </w:r>
      <w:r w:rsidR="007F431F" w:rsidRPr="0070099B">
        <w:rPr>
          <w:color w:val="0D0D0D" w:themeColor="text1" w:themeTint="F2"/>
        </w:rPr>
        <w:t xml:space="preserve"> </w:t>
      </w:r>
      <w:r w:rsidR="003F1E94" w:rsidRPr="0070099B">
        <w:rPr>
          <w:color w:val="0D0D0D" w:themeColor="text1" w:themeTint="F2"/>
        </w:rPr>
        <w:t xml:space="preserve">the </w:t>
      </w:r>
      <w:r w:rsidR="00AE2316" w:rsidRPr="0070099B">
        <w:rPr>
          <w:color w:val="0D0D0D" w:themeColor="text1" w:themeTint="F2"/>
        </w:rPr>
        <w:t>repetition of contraction and relaxation</w:t>
      </w:r>
      <w:r w:rsidR="003F1E94" w:rsidRPr="0070099B">
        <w:rPr>
          <w:color w:val="0D0D0D" w:themeColor="text1" w:themeTint="F2"/>
        </w:rPr>
        <w:t xml:space="preserve"> of the </w:t>
      </w:r>
      <w:r w:rsidR="00332839" w:rsidRPr="0070099B">
        <w:rPr>
          <w:color w:val="0D0D0D" w:themeColor="text1" w:themeTint="F2"/>
        </w:rPr>
        <w:t xml:space="preserve">heart's left ventricle; thus, </w:t>
      </w:r>
      <w:r w:rsidR="006A3F6F" w:rsidRPr="0070099B">
        <w:rPr>
          <w:color w:val="0D0D0D" w:themeColor="text1" w:themeTint="F2"/>
        </w:rPr>
        <w:t xml:space="preserve">a </w:t>
      </w:r>
      <w:r w:rsidR="00332839" w:rsidRPr="0070099B">
        <w:rPr>
          <w:color w:val="0D0D0D" w:themeColor="text1" w:themeTint="F2"/>
        </w:rPr>
        <w:t xml:space="preserve">waveform of ABP </w:t>
      </w:r>
      <w:r w:rsidR="00AE2316" w:rsidRPr="0070099B">
        <w:rPr>
          <w:color w:val="0D0D0D" w:themeColor="text1" w:themeTint="F2"/>
        </w:rPr>
        <w:t>represent</w:t>
      </w:r>
      <w:r w:rsidR="00954F8F" w:rsidRPr="0070099B">
        <w:rPr>
          <w:color w:val="0D0D0D" w:themeColor="text1" w:themeTint="F2"/>
        </w:rPr>
        <w:t>s</w:t>
      </w:r>
      <w:r w:rsidR="0029181A" w:rsidRPr="0070099B">
        <w:rPr>
          <w:color w:val="0D0D0D" w:themeColor="text1" w:themeTint="F2"/>
        </w:rPr>
        <w:t xml:space="preserve"> heart</w:t>
      </w:r>
      <w:r w:rsidR="00332839" w:rsidRPr="0070099B">
        <w:rPr>
          <w:color w:val="0D0D0D" w:themeColor="text1" w:themeTint="F2"/>
        </w:rPr>
        <w:t xml:space="preserve"> </w:t>
      </w:r>
      <w:r w:rsidR="007D7CC3" w:rsidRPr="0070099B">
        <w:rPr>
          <w:color w:val="0D0D0D" w:themeColor="text1" w:themeTint="F2"/>
        </w:rPr>
        <w:t>functionality</w:t>
      </w:r>
      <w:r w:rsidR="00D511F0" w:rsidRPr="0070099B">
        <w:rPr>
          <w:color w:val="0D0D0D" w:themeColor="text1" w:themeTint="F2"/>
        </w:rPr>
        <w:t xml:space="preserve"> [6]</w:t>
      </w:r>
      <w:r w:rsidR="001244DB" w:rsidRPr="0070099B">
        <w:rPr>
          <w:color w:val="0D0D0D" w:themeColor="text1" w:themeTint="F2"/>
        </w:rPr>
        <w:t>.</w:t>
      </w:r>
      <w:r w:rsidR="006A3F6F" w:rsidRPr="0070099B">
        <w:rPr>
          <w:color w:val="0D0D0D" w:themeColor="text1" w:themeTint="F2"/>
        </w:rPr>
        <w:t xml:space="preserve"> </w:t>
      </w:r>
      <w:r w:rsidR="00BB4E76" w:rsidRPr="0070099B">
        <w:rPr>
          <w:color w:val="0D0D0D" w:themeColor="text1" w:themeTint="F2"/>
        </w:rPr>
        <w:t>As</w:t>
      </w:r>
      <w:r w:rsidR="00542BFB" w:rsidRPr="0070099B">
        <w:rPr>
          <w:color w:val="0D0D0D" w:themeColor="text1" w:themeTint="F2"/>
        </w:rPr>
        <w:t xml:space="preserve"> the diameter and elasticity of the arterial walls</w:t>
      </w:r>
      <w:r w:rsidR="00BB4E76" w:rsidRPr="0070099B">
        <w:rPr>
          <w:color w:val="0D0D0D" w:themeColor="text1" w:themeTint="F2"/>
        </w:rPr>
        <w:t xml:space="preserve"> change with </w:t>
      </w:r>
      <w:r w:rsidR="00A2221F" w:rsidRPr="0070099B">
        <w:rPr>
          <w:color w:val="0D0D0D" w:themeColor="text1" w:themeTint="F2"/>
        </w:rPr>
        <w:t>age</w:t>
      </w:r>
      <w:r w:rsidR="00D854B2" w:rsidRPr="0070099B">
        <w:rPr>
          <w:color w:val="0D0D0D" w:themeColor="text1" w:themeTint="F2"/>
        </w:rPr>
        <w:t xml:space="preserve"> and physical condition</w:t>
      </w:r>
      <w:r w:rsidR="00511601" w:rsidRPr="0070099B">
        <w:rPr>
          <w:color w:val="0D0D0D" w:themeColor="text1" w:themeTint="F2"/>
        </w:rPr>
        <w:t>,</w:t>
      </w:r>
      <w:r w:rsidR="001244DB" w:rsidRPr="0070099B">
        <w:rPr>
          <w:color w:val="0D0D0D" w:themeColor="text1" w:themeTint="F2"/>
        </w:rPr>
        <w:t xml:space="preserve"> </w:t>
      </w:r>
      <w:r w:rsidR="00986226" w:rsidRPr="0070099B">
        <w:rPr>
          <w:color w:val="0D0D0D" w:themeColor="text1" w:themeTint="F2"/>
        </w:rPr>
        <w:t xml:space="preserve">there is a difference between normal </w:t>
      </w:r>
      <w:r w:rsidR="00587666" w:rsidRPr="0070099B">
        <w:rPr>
          <w:color w:val="0D0D0D" w:themeColor="text1" w:themeTint="F2"/>
        </w:rPr>
        <w:t>BP</w:t>
      </w:r>
      <w:r w:rsidR="00986226" w:rsidRPr="0070099B">
        <w:rPr>
          <w:color w:val="0D0D0D" w:themeColor="text1" w:themeTint="F2"/>
        </w:rPr>
        <w:t xml:space="preserve"> and the waveforms of hypertensive patients</w:t>
      </w:r>
      <w:r w:rsidR="00D511F0" w:rsidRPr="0070099B">
        <w:rPr>
          <w:color w:val="0D0D0D" w:themeColor="text1" w:themeTint="F2"/>
        </w:rPr>
        <w:t xml:space="preserve"> [7]</w:t>
      </w:r>
      <w:r w:rsidR="00986226" w:rsidRPr="0070099B">
        <w:rPr>
          <w:color w:val="0D0D0D" w:themeColor="text1" w:themeTint="F2"/>
        </w:rPr>
        <w:t>.</w:t>
      </w:r>
      <w:r w:rsidR="007C6A83" w:rsidRPr="0070099B">
        <w:rPr>
          <w:color w:val="0D0D0D" w:themeColor="text1" w:themeTint="F2"/>
        </w:rPr>
        <w:t xml:space="preserve"> </w:t>
      </w:r>
      <w:r w:rsidR="00B407F0" w:rsidRPr="0070099B">
        <w:rPr>
          <w:color w:val="0D0D0D" w:themeColor="text1" w:themeTint="F2"/>
        </w:rPr>
        <w:t xml:space="preserve">Further, </w:t>
      </w:r>
      <w:r w:rsidR="002D55D8" w:rsidRPr="0070099B">
        <w:rPr>
          <w:color w:val="0D0D0D" w:themeColor="text1" w:themeTint="F2"/>
        </w:rPr>
        <w:t xml:space="preserve">recent research shows that </w:t>
      </w:r>
      <w:r w:rsidR="000D0A7B" w:rsidRPr="0070099B">
        <w:rPr>
          <w:color w:val="0D0D0D" w:themeColor="text1" w:themeTint="F2"/>
        </w:rPr>
        <w:t>in</w:t>
      </w:r>
      <w:r w:rsidR="00B31DE5" w:rsidRPr="0070099B">
        <w:rPr>
          <w:color w:val="0D0D0D" w:themeColor="text1" w:themeTint="F2"/>
        </w:rPr>
        <w:t xml:space="preserve"> middle age</w:t>
      </w:r>
      <w:r w:rsidR="00E06282" w:rsidRPr="0070099B">
        <w:rPr>
          <w:color w:val="0D0D0D" w:themeColor="text1" w:themeTint="F2"/>
        </w:rPr>
        <w:t xml:space="preserve">, </w:t>
      </w:r>
      <w:r w:rsidR="006B0759" w:rsidRPr="0070099B">
        <w:rPr>
          <w:color w:val="0D0D0D" w:themeColor="text1" w:themeTint="F2"/>
        </w:rPr>
        <w:t xml:space="preserve">every </w:t>
      </w:r>
      <w:r w:rsidR="00FA4617" w:rsidRPr="0070099B">
        <w:rPr>
          <w:color w:val="0D0D0D" w:themeColor="text1" w:themeTint="F2"/>
        </w:rPr>
        <w:t>20</w:t>
      </w:r>
      <w:r w:rsidR="00035569" w:rsidRPr="0070099B">
        <w:rPr>
          <w:color w:val="0D0D0D" w:themeColor="text1" w:themeTint="F2"/>
        </w:rPr>
        <w:t>-</w:t>
      </w:r>
      <w:r w:rsidR="00FA4617" w:rsidRPr="0070099B">
        <w:rPr>
          <w:color w:val="0D0D0D" w:themeColor="text1" w:themeTint="F2"/>
        </w:rPr>
        <w:t>mmHg increment of SBP</w:t>
      </w:r>
      <w:r w:rsidR="00E67BF3" w:rsidRPr="0070099B">
        <w:rPr>
          <w:color w:val="0D0D0D" w:themeColor="text1" w:themeTint="F2"/>
        </w:rPr>
        <w:t xml:space="preserve"> </w:t>
      </w:r>
      <w:r w:rsidR="009B186D" w:rsidRPr="0070099B">
        <w:rPr>
          <w:color w:val="0D0D0D" w:themeColor="text1" w:themeTint="F2"/>
        </w:rPr>
        <w:t>(or 10</w:t>
      </w:r>
      <w:r w:rsidR="00035569" w:rsidRPr="0070099B">
        <w:rPr>
          <w:color w:val="0D0D0D" w:themeColor="text1" w:themeTint="F2"/>
        </w:rPr>
        <w:t>-</w:t>
      </w:r>
      <w:r w:rsidR="009B186D" w:rsidRPr="0070099B">
        <w:rPr>
          <w:color w:val="0D0D0D" w:themeColor="text1" w:themeTint="F2"/>
        </w:rPr>
        <w:t>mmHg incre</w:t>
      </w:r>
      <w:r w:rsidR="00035569" w:rsidRPr="0070099B">
        <w:rPr>
          <w:color w:val="0D0D0D" w:themeColor="text1" w:themeTint="F2"/>
        </w:rPr>
        <w:t>ment of DBP)</w:t>
      </w:r>
      <w:r w:rsidR="007A772D" w:rsidRPr="0070099B">
        <w:rPr>
          <w:color w:val="0D0D0D" w:themeColor="text1" w:themeTint="F2"/>
        </w:rPr>
        <w:t xml:space="preserve"> </w:t>
      </w:r>
      <w:r w:rsidR="002D55D8" w:rsidRPr="0070099B">
        <w:rPr>
          <w:color w:val="0D0D0D" w:themeColor="text1" w:themeTint="F2"/>
        </w:rPr>
        <w:t>doubles</w:t>
      </w:r>
      <w:r w:rsidR="007A772D" w:rsidRPr="0070099B">
        <w:rPr>
          <w:color w:val="0D0D0D" w:themeColor="text1" w:themeTint="F2"/>
        </w:rPr>
        <w:t xml:space="preserve"> </w:t>
      </w:r>
      <w:r w:rsidR="00162782" w:rsidRPr="0070099B">
        <w:rPr>
          <w:color w:val="0D0D0D" w:themeColor="text1" w:themeTint="F2"/>
        </w:rPr>
        <w:t xml:space="preserve">the </w:t>
      </w:r>
      <w:r w:rsidR="007A772D" w:rsidRPr="0070099B">
        <w:rPr>
          <w:color w:val="0D0D0D" w:themeColor="text1" w:themeTint="F2"/>
        </w:rPr>
        <w:t>risk of stroke</w:t>
      </w:r>
      <w:r w:rsidR="00954FBA" w:rsidRPr="0070099B">
        <w:rPr>
          <w:color w:val="0D0D0D" w:themeColor="text1" w:themeTint="F2"/>
        </w:rPr>
        <w:t xml:space="preserve"> [8]</w:t>
      </w:r>
      <w:r w:rsidR="00151FFA" w:rsidRPr="0070099B">
        <w:rPr>
          <w:color w:val="0D0D0D" w:themeColor="text1" w:themeTint="F2"/>
        </w:rPr>
        <w:t>.</w:t>
      </w:r>
      <w:r w:rsidR="006006BF" w:rsidRPr="0070099B">
        <w:rPr>
          <w:color w:val="0D0D0D" w:themeColor="text1" w:themeTint="F2"/>
        </w:rPr>
        <w:t xml:space="preserve"> </w:t>
      </w:r>
      <w:r w:rsidR="00107A81" w:rsidRPr="0070099B">
        <w:rPr>
          <w:color w:val="0D0D0D" w:themeColor="text1" w:themeTint="F2"/>
        </w:rPr>
        <w:t>Therefore,</w:t>
      </w:r>
      <w:r w:rsidR="00463E24" w:rsidRPr="0070099B">
        <w:rPr>
          <w:color w:val="0D0D0D" w:themeColor="text1" w:themeTint="F2"/>
        </w:rPr>
        <w:t xml:space="preserve"> </w:t>
      </w:r>
      <w:r w:rsidR="00107A81" w:rsidRPr="0070099B">
        <w:rPr>
          <w:color w:val="0D0D0D" w:themeColor="text1" w:themeTint="F2"/>
        </w:rPr>
        <w:t xml:space="preserve">tracking the </w:t>
      </w:r>
      <w:r w:rsidR="00C718A8" w:rsidRPr="0070099B">
        <w:rPr>
          <w:color w:val="0D0D0D" w:themeColor="text1" w:themeTint="F2"/>
        </w:rPr>
        <w:t xml:space="preserve">exact </w:t>
      </w:r>
      <w:r w:rsidR="00107A81" w:rsidRPr="0070099B">
        <w:rPr>
          <w:color w:val="0D0D0D" w:themeColor="text1" w:themeTint="F2"/>
        </w:rPr>
        <w:t xml:space="preserve">waveform and amplitude of </w:t>
      </w:r>
      <w:r w:rsidR="00587666" w:rsidRPr="0070099B">
        <w:rPr>
          <w:color w:val="0D0D0D" w:themeColor="text1" w:themeTint="F2"/>
        </w:rPr>
        <w:t>BP</w:t>
      </w:r>
      <w:r w:rsidR="00107A81" w:rsidRPr="0070099B">
        <w:rPr>
          <w:color w:val="0D0D0D" w:themeColor="text1" w:themeTint="F2"/>
        </w:rPr>
        <w:t xml:space="preserve"> through periodic</w:t>
      </w:r>
      <w:r w:rsidR="005A1B16" w:rsidRPr="0070099B">
        <w:rPr>
          <w:color w:val="0D0D0D" w:themeColor="text1" w:themeTint="F2"/>
        </w:rPr>
        <w:t xml:space="preserve"> </w:t>
      </w:r>
      <w:r w:rsidR="00F400F3" w:rsidRPr="0070099B">
        <w:rPr>
          <w:color w:val="0D0D0D" w:themeColor="text1" w:themeTint="F2"/>
        </w:rPr>
        <w:t xml:space="preserve">precise </w:t>
      </w:r>
      <w:r w:rsidR="00463E24" w:rsidRPr="0070099B">
        <w:rPr>
          <w:color w:val="0D0D0D" w:themeColor="text1" w:themeTint="F2"/>
        </w:rPr>
        <w:t>ABP</w:t>
      </w:r>
      <w:r w:rsidR="00107A81" w:rsidRPr="0070099B">
        <w:rPr>
          <w:color w:val="0D0D0D" w:themeColor="text1" w:themeTint="F2"/>
        </w:rPr>
        <w:t xml:space="preserve"> </w:t>
      </w:r>
      <w:r w:rsidR="002D55D8" w:rsidRPr="0070099B">
        <w:rPr>
          <w:color w:val="0D0D0D" w:themeColor="text1" w:themeTint="F2"/>
        </w:rPr>
        <w:t>measurements</w:t>
      </w:r>
      <w:r w:rsidR="00107A81" w:rsidRPr="0070099B">
        <w:rPr>
          <w:color w:val="0D0D0D" w:themeColor="text1" w:themeTint="F2"/>
        </w:rPr>
        <w:t xml:space="preserve"> can be helpful in </w:t>
      </w:r>
      <w:r w:rsidR="00F400F3" w:rsidRPr="0070099B">
        <w:rPr>
          <w:color w:val="0D0D0D" w:themeColor="text1" w:themeTint="F2"/>
        </w:rPr>
        <w:t>cardiovascular disease (</w:t>
      </w:r>
      <w:r w:rsidR="00463E24" w:rsidRPr="0070099B">
        <w:rPr>
          <w:color w:val="0D0D0D" w:themeColor="text1" w:themeTint="F2"/>
        </w:rPr>
        <w:t>CVD</w:t>
      </w:r>
      <w:r w:rsidR="00F400F3" w:rsidRPr="0070099B">
        <w:rPr>
          <w:color w:val="0D0D0D" w:themeColor="text1" w:themeTint="F2"/>
        </w:rPr>
        <w:t>)</w:t>
      </w:r>
      <w:r w:rsidR="00107A81" w:rsidRPr="0070099B">
        <w:rPr>
          <w:color w:val="0D0D0D" w:themeColor="text1" w:themeTint="F2"/>
        </w:rPr>
        <w:t xml:space="preserve"> managemen</w:t>
      </w:r>
      <w:r w:rsidR="00791794" w:rsidRPr="0070099B">
        <w:rPr>
          <w:color w:val="0D0D0D" w:themeColor="text1" w:themeTint="F2"/>
        </w:rPr>
        <w:t>t</w:t>
      </w:r>
      <w:r w:rsidR="005C2D20" w:rsidRPr="0070099B">
        <w:rPr>
          <w:color w:val="0D0D0D" w:themeColor="text1" w:themeTint="F2"/>
        </w:rPr>
        <w:t xml:space="preserve"> [9]</w:t>
      </w:r>
      <w:r w:rsidR="00107A81" w:rsidRPr="0070099B">
        <w:rPr>
          <w:color w:val="0D0D0D" w:themeColor="text1" w:themeTint="F2"/>
        </w:rPr>
        <w:t>.</w:t>
      </w:r>
      <w:r w:rsidR="00FF4C2B" w:rsidRPr="0070099B">
        <w:rPr>
          <w:color w:val="0D0D0D" w:themeColor="text1" w:themeTint="F2"/>
        </w:rPr>
        <w:t xml:space="preserve"> </w:t>
      </w:r>
      <w:r w:rsidR="00B31ED8">
        <w:rPr>
          <w:rFonts w:hint="eastAsia"/>
          <w:color w:val="0D0D0D" w:themeColor="text1" w:themeTint="F2"/>
          <w:lang w:eastAsia="ko-KR"/>
        </w:rPr>
        <w:t>Currently, cuff-based BP measurement devices are widely used in hospitals, which are uncomfortable to use and give</w:t>
      </w:r>
      <w:r w:rsidR="002A525F" w:rsidRPr="0070099B">
        <w:rPr>
          <w:color w:val="0D0D0D" w:themeColor="text1" w:themeTint="F2"/>
        </w:rPr>
        <w:t xml:space="preserve"> limited</w:t>
      </w:r>
      <w:r w:rsidR="00DC7D66" w:rsidRPr="0070099B">
        <w:rPr>
          <w:color w:val="0D0D0D" w:themeColor="text1" w:themeTint="F2"/>
        </w:rPr>
        <w:t xml:space="preserve"> information</w:t>
      </w:r>
      <w:r w:rsidR="00B31ED8">
        <w:rPr>
          <w:color w:val="0D0D0D" w:themeColor="text1" w:themeTint="F2"/>
        </w:rPr>
        <w:t>. Not</w:t>
      </w:r>
      <w:r w:rsidR="008C76E8" w:rsidRPr="0070099B">
        <w:rPr>
          <w:color w:val="0D0D0D" w:themeColor="text1" w:themeTint="F2"/>
        </w:rPr>
        <w:t xml:space="preserve"> only can </w:t>
      </w:r>
      <w:r w:rsidR="00302E19" w:rsidRPr="0070099B">
        <w:rPr>
          <w:color w:val="0D0D0D" w:themeColor="text1" w:themeTint="F2"/>
        </w:rPr>
        <w:t>they</w:t>
      </w:r>
      <w:r w:rsidR="008C76E8" w:rsidRPr="0070099B">
        <w:rPr>
          <w:color w:val="0D0D0D" w:themeColor="text1" w:themeTint="F2"/>
        </w:rPr>
        <w:t xml:space="preserve"> show only SBP and DBP</w:t>
      </w:r>
      <w:r w:rsidR="00EC137E" w:rsidRPr="0070099B">
        <w:rPr>
          <w:color w:val="0D0D0D" w:themeColor="text1" w:themeTint="F2"/>
        </w:rPr>
        <w:t xml:space="preserve"> measured </w:t>
      </w:r>
      <w:r w:rsidR="003231F3" w:rsidRPr="0070099B">
        <w:rPr>
          <w:color w:val="0D0D0D" w:themeColor="text1" w:themeTint="F2"/>
        </w:rPr>
        <w:t xml:space="preserve">through </w:t>
      </w:r>
      <w:r w:rsidR="00302E19" w:rsidRPr="0070099B">
        <w:rPr>
          <w:color w:val="0D0D0D" w:themeColor="text1" w:themeTint="F2"/>
        </w:rPr>
        <w:t xml:space="preserve">a </w:t>
      </w:r>
      <w:r w:rsidR="007B5CF3" w:rsidRPr="0070099B">
        <w:rPr>
          <w:color w:val="0D0D0D" w:themeColor="text1" w:themeTint="F2"/>
        </w:rPr>
        <w:t>limited period</w:t>
      </w:r>
      <w:r w:rsidR="00302E19" w:rsidRPr="0070099B">
        <w:rPr>
          <w:color w:val="0D0D0D" w:themeColor="text1" w:themeTint="F2"/>
        </w:rPr>
        <w:t>,</w:t>
      </w:r>
      <w:r w:rsidR="007B5CF3" w:rsidRPr="0070099B">
        <w:rPr>
          <w:color w:val="0D0D0D" w:themeColor="text1" w:themeTint="F2"/>
        </w:rPr>
        <w:t xml:space="preserve"> </w:t>
      </w:r>
      <w:r w:rsidR="006006D6" w:rsidRPr="0070099B">
        <w:rPr>
          <w:color w:val="0D0D0D" w:themeColor="text1" w:themeTint="F2"/>
        </w:rPr>
        <w:t>but</w:t>
      </w:r>
      <w:r w:rsidR="007B5CF3" w:rsidRPr="0070099B">
        <w:rPr>
          <w:color w:val="0D0D0D" w:themeColor="text1" w:themeTint="F2"/>
        </w:rPr>
        <w:t xml:space="preserve"> </w:t>
      </w:r>
      <w:r w:rsidR="00C71457" w:rsidRPr="0070099B">
        <w:rPr>
          <w:color w:val="0D0D0D" w:themeColor="text1" w:themeTint="F2"/>
        </w:rPr>
        <w:t xml:space="preserve">they </w:t>
      </w:r>
      <w:r w:rsidR="007B5CF3" w:rsidRPr="0070099B">
        <w:rPr>
          <w:color w:val="0D0D0D" w:themeColor="text1" w:themeTint="F2"/>
        </w:rPr>
        <w:t xml:space="preserve">also </w:t>
      </w:r>
      <w:r w:rsidR="00E67BF3" w:rsidRPr="0070099B">
        <w:rPr>
          <w:color w:val="0D0D0D" w:themeColor="text1" w:themeTint="F2"/>
        </w:rPr>
        <w:t>don’t</w:t>
      </w:r>
      <w:r w:rsidR="007B5CF3" w:rsidRPr="0070099B">
        <w:rPr>
          <w:color w:val="0D0D0D" w:themeColor="text1" w:themeTint="F2"/>
        </w:rPr>
        <w:t xml:space="preserve"> </w:t>
      </w:r>
      <w:r w:rsidR="00E95C19" w:rsidRPr="0070099B">
        <w:rPr>
          <w:color w:val="0D0D0D" w:themeColor="text1" w:themeTint="F2"/>
          <w:lang w:eastAsia="ko-KR"/>
        </w:rPr>
        <w:t xml:space="preserve">display any waveform of the </w:t>
      </w:r>
      <w:r w:rsidR="00587666" w:rsidRPr="0070099B">
        <w:rPr>
          <w:color w:val="0D0D0D" w:themeColor="text1" w:themeTint="F2"/>
          <w:lang w:eastAsia="ko-KR"/>
        </w:rPr>
        <w:t>BP</w:t>
      </w:r>
      <w:r w:rsidR="00E95C19" w:rsidRPr="0070099B">
        <w:rPr>
          <w:color w:val="0D0D0D" w:themeColor="text1" w:themeTint="F2"/>
          <w:lang w:eastAsia="ko-KR"/>
        </w:rPr>
        <w:t xml:space="preserve"> to determine </w:t>
      </w:r>
      <w:r w:rsidR="00BA395C" w:rsidRPr="0070099B">
        <w:rPr>
          <w:color w:val="0D0D0D" w:themeColor="text1" w:themeTint="F2"/>
          <w:lang w:eastAsia="ko-KR"/>
        </w:rPr>
        <w:t xml:space="preserve">the health of </w:t>
      </w:r>
      <w:r w:rsidR="00B31ED8">
        <w:rPr>
          <w:color w:val="0D0D0D" w:themeColor="text1" w:themeTint="F2"/>
          <w:lang w:eastAsia="ko-KR"/>
        </w:rPr>
        <w:t xml:space="preserve">the </w:t>
      </w:r>
      <w:r w:rsidR="00BA395C" w:rsidRPr="0070099B">
        <w:rPr>
          <w:color w:val="0D0D0D" w:themeColor="text1" w:themeTint="F2"/>
          <w:lang w:eastAsia="ko-KR"/>
        </w:rPr>
        <w:t>left ventricle</w:t>
      </w:r>
      <w:r w:rsidR="005C2D20" w:rsidRPr="0070099B">
        <w:rPr>
          <w:color w:val="0D0D0D" w:themeColor="text1" w:themeTint="F2"/>
          <w:lang w:eastAsia="ko-KR"/>
        </w:rPr>
        <w:t xml:space="preserve"> [10]</w:t>
      </w:r>
      <w:r w:rsidR="00BA395C" w:rsidRPr="0070099B">
        <w:rPr>
          <w:color w:val="0D0D0D" w:themeColor="text1" w:themeTint="F2"/>
          <w:lang w:eastAsia="ko-KR"/>
        </w:rPr>
        <w:t>.</w:t>
      </w:r>
    </w:p>
    <w:p w14:paraId="7BFB6DF8" w14:textId="4CAB8506" w:rsidR="00A73EEC" w:rsidRPr="0070099B" w:rsidRDefault="0028017E" w:rsidP="00904088">
      <w:pPr>
        <w:pStyle w:val="MDPI31text"/>
        <w:rPr>
          <w:color w:val="0D0D0D" w:themeColor="text1" w:themeTint="F2"/>
        </w:rPr>
      </w:pPr>
      <w:r w:rsidRPr="0070099B">
        <w:rPr>
          <w:color w:val="0D0D0D" w:themeColor="text1" w:themeTint="F2"/>
        </w:rPr>
        <w:t>In this</w:t>
      </w:r>
      <w:r w:rsidR="009D7DFD" w:rsidRPr="0070099B">
        <w:rPr>
          <w:color w:val="0D0D0D" w:themeColor="text1" w:themeTint="F2"/>
        </w:rPr>
        <w:t xml:space="preserve"> paper</w:t>
      </w:r>
      <w:r w:rsidRPr="0070099B">
        <w:rPr>
          <w:color w:val="0D0D0D" w:themeColor="text1" w:themeTint="F2"/>
        </w:rPr>
        <w:t xml:space="preserve">, we </w:t>
      </w:r>
      <w:r w:rsidR="009D7DFD" w:rsidRPr="0070099B">
        <w:rPr>
          <w:color w:val="0D0D0D" w:themeColor="text1" w:themeTint="F2"/>
        </w:rPr>
        <w:t>propose</w:t>
      </w:r>
      <w:r w:rsidRPr="0070099B">
        <w:rPr>
          <w:color w:val="0D0D0D" w:themeColor="text1" w:themeTint="F2"/>
        </w:rPr>
        <w:t xml:space="preserve"> a new</w:t>
      </w:r>
      <w:r w:rsidR="00ED3035" w:rsidRPr="0070099B">
        <w:rPr>
          <w:color w:val="0D0D0D" w:themeColor="text1" w:themeTint="F2"/>
        </w:rPr>
        <w:t xml:space="preserve"> non-invasive</w:t>
      </w:r>
      <w:r w:rsidRPr="0070099B">
        <w:rPr>
          <w:color w:val="0D0D0D" w:themeColor="text1" w:themeTint="F2"/>
        </w:rPr>
        <w:t xml:space="preserve"> method that</w:t>
      </w:r>
      <w:r w:rsidR="009D7DFD" w:rsidRPr="0070099B">
        <w:rPr>
          <w:color w:val="0D0D0D" w:themeColor="text1" w:themeTint="F2"/>
        </w:rPr>
        <w:t xml:space="preserve"> </w:t>
      </w:r>
      <w:r w:rsidR="002967B4" w:rsidRPr="0070099B">
        <w:rPr>
          <w:color w:val="0D0D0D" w:themeColor="text1" w:themeTint="F2"/>
        </w:rPr>
        <w:t xml:space="preserve">can </w:t>
      </w:r>
      <w:r w:rsidR="007C7A67">
        <w:rPr>
          <w:color w:val="0D0D0D" w:themeColor="text1" w:themeTint="F2"/>
        </w:rPr>
        <w:t>accurately</w:t>
      </w:r>
      <w:r w:rsidR="00ED3035" w:rsidRPr="0070099B">
        <w:rPr>
          <w:color w:val="0D0D0D" w:themeColor="text1" w:themeTint="F2"/>
        </w:rPr>
        <w:t xml:space="preserve"> </w:t>
      </w:r>
      <w:r w:rsidR="002967B4" w:rsidRPr="0070099B">
        <w:rPr>
          <w:color w:val="0D0D0D" w:themeColor="text1" w:themeTint="F2"/>
        </w:rPr>
        <w:t xml:space="preserve">estimate </w:t>
      </w:r>
      <w:r w:rsidR="00A036BE" w:rsidRPr="0070099B">
        <w:rPr>
          <w:color w:val="0D0D0D" w:themeColor="text1" w:themeTint="F2"/>
        </w:rPr>
        <w:t xml:space="preserve">ABP signal from a single PPG </w:t>
      </w:r>
      <w:r w:rsidR="00725ADA" w:rsidRPr="0070099B">
        <w:rPr>
          <w:color w:val="0D0D0D" w:themeColor="text1" w:themeTint="F2"/>
        </w:rPr>
        <w:t>and its derivatives using 1D convolution</w:t>
      </w:r>
      <w:r w:rsidR="00ED3035" w:rsidRPr="0070099B">
        <w:rPr>
          <w:color w:val="0D0D0D" w:themeColor="text1" w:themeTint="F2"/>
        </w:rPr>
        <w:t>.</w:t>
      </w:r>
      <w:r w:rsidR="009F177F" w:rsidRPr="0070099B">
        <w:rPr>
          <w:color w:val="0D0D0D" w:themeColor="text1" w:themeTint="F2"/>
        </w:rPr>
        <w:t xml:space="preserve"> </w:t>
      </w:r>
      <w:r w:rsidR="00A402CE" w:rsidRPr="0070099B">
        <w:rPr>
          <w:color w:val="0D0D0D" w:themeColor="text1" w:themeTint="F2"/>
        </w:rPr>
        <w:t xml:space="preserve">This model </w:t>
      </w:r>
      <w:r w:rsidR="00111764" w:rsidRPr="0070099B">
        <w:rPr>
          <w:color w:val="0D0D0D" w:themeColor="text1" w:themeTint="F2"/>
        </w:rPr>
        <w:t>does</w:t>
      </w:r>
      <w:r w:rsidR="00A402CE" w:rsidRPr="0070099B">
        <w:rPr>
          <w:color w:val="0D0D0D" w:themeColor="text1" w:themeTint="F2"/>
        </w:rPr>
        <w:t xml:space="preserve"> not just classify</w:t>
      </w:r>
      <w:r w:rsidR="00561EF4" w:rsidRPr="0070099B">
        <w:rPr>
          <w:color w:val="0D0D0D" w:themeColor="text1" w:themeTint="F2"/>
        </w:rPr>
        <w:t xml:space="preserve"> </w:t>
      </w:r>
      <w:r w:rsidR="008816FC" w:rsidRPr="0070099B">
        <w:rPr>
          <w:color w:val="0D0D0D" w:themeColor="text1" w:themeTint="F2"/>
        </w:rPr>
        <w:t xml:space="preserve">whether </w:t>
      </w:r>
      <w:r w:rsidR="002E1170" w:rsidRPr="0070099B">
        <w:rPr>
          <w:color w:val="0D0D0D" w:themeColor="text1" w:themeTint="F2"/>
        </w:rPr>
        <w:t xml:space="preserve">a </w:t>
      </w:r>
      <w:r w:rsidR="008816FC" w:rsidRPr="0070099B">
        <w:rPr>
          <w:color w:val="0D0D0D" w:themeColor="text1" w:themeTint="F2"/>
        </w:rPr>
        <w:t>patient</w:t>
      </w:r>
      <w:r w:rsidR="002F6C9B" w:rsidRPr="0070099B">
        <w:rPr>
          <w:color w:val="0D0D0D" w:themeColor="text1" w:themeTint="F2"/>
        </w:rPr>
        <w:t xml:space="preserve"> has</w:t>
      </w:r>
      <w:r w:rsidR="008816FC" w:rsidRPr="0070099B">
        <w:rPr>
          <w:color w:val="0D0D0D" w:themeColor="text1" w:themeTint="F2"/>
        </w:rPr>
        <w:t xml:space="preserve"> hypertension </w:t>
      </w:r>
      <w:r w:rsidR="00561EF4" w:rsidRPr="0070099B">
        <w:rPr>
          <w:color w:val="0D0D0D" w:themeColor="text1" w:themeTint="F2"/>
        </w:rPr>
        <w:t xml:space="preserve">nor </w:t>
      </w:r>
      <w:r w:rsidR="002E1170" w:rsidRPr="0070099B">
        <w:rPr>
          <w:color w:val="0D0D0D" w:themeColor="text1" w:themeTint="F2"/>
        </w:rPr>
        <w:t>predicts</w:t>
      </w:r>
      <w:r w:rsidR="002168EA" w:rsidRPr="0070099B">
        <w:rPr>
          <w:color w:val="0D0D0D" w:themeColor="text1" w:themeTint="F2"/>
        </w:rPr>
        <w:t xml:space="preserve"> </w:t>
      </w:r>
      <w:r w:rsidR="00D61867" w:rsidRPr="0070099B">
        <w:rPr>
          <w:color w:val="0D0D0D" w:themeColor="text1" w:themeTint="F2"/>
        </w:rPr>
        <w:t xml:space="preserve">a </w:t>
      </w:r>
      <w:r w:rsidR="002168EA" w:rsidRPr="0070099B">
        <w:rPr>
          <w:color w:val="0D0D0D" w:themeColor="text1" w:themeTint="F2"/>
        </w:rPr>
        <w:t xml:space="preserve">single </w:t>
      </w:r>
      <w:r w:rsidR="00D61867" w:rsidRPr="0070099B">
        <w:rPr>
          <w:color w:val="0D0D0D" w:themeColor="text1" w:themeTint="F2"/>
        </w:rPr>
        <w:t>BP</w:t>
      </w:r>
      <w:r w:rsidR="00B9788F" w:rsidRPr="0070099B">
        <w:rPr>
          <w:color w:val="0D0D0D" w:themeColor="text1" w:themeTint="F2"/>
        </w:rPr>
        <w:t xml:space="preserve">. </w:t>
      </w:r>
      <w:r w:rsidR="00D61867" w:rsidRPr="0070099B">
        <w:rPr>
          <w:color w:val="0D0D0D" w:themeColor="text1" w:themeTint="F2"/>
        </w:rPr>
        <w:t>As it predicts continuous ABP</w:t>
      </w:r>
      <w:r w:rsidR="00DA139D" w:rsidRPr="0070099B">
        <w:rPr>
          <w:color w:val="0D0D0D" w:themeColor="text1" w:themeTint="F2"/>
        </w:rPr>
        <w:t xml:space="preserve"> signal</w:t>
      </w:r>
      <w:r w:rsidR="00E8026F" w:rsidRPr="0070099B">
        <w:rPr>
          <w:color w:val="0D0D0D" w:themeColor="text1" w:themeTint="F2"/>
        </w:rPr>
        <w:t xml:space="preserve"> induced from PPG,</w:t>
      </w:r>
      <w:r w:rsidR="00B9788F" w:rsidRPr="0070099B">
        <w:rPr>
          <w:color w:val="0D0D0D" w:themeColor="text1" w:themeTint="F2"/>
        </w:rPr>
        <w:t xml:space="preserve"> </w:t>
      </w:r>
      <w:r w:rsidR="00E8026F" w:rsidRPr="0070099B">
        <w:rPr>
          <w:color w:val="0D0D0D" w:themeColor="text1" w:themeTint="F2"/>
        </w:rPr>
        <w:t>it is</w:t>
      </w:r>
      <w:r w:rsidR="00B9788F" w:rsidRPr="0070099B">
        <w:rPr>
          <w:color w:val="0D0D0D" w:themeColor="text1" w:themeTint="F2"/>
        </w:rPr>
        <w:t xml:space="preserve"> </w:t>
      </w:r>
      <w:r w:rsidR="006607CE" w:rsidRPr="0070099B">
        <w:rPr>
          <w:color w:val="0D0D0D" w:themeColor="text1" w:themeTint="F2"/>
        </w:rPr>
        <w:t xml:space="preserve">possible to </w:t>
      </w:r>
      <w:r w:rsidR="00E8026F" w:rsidRPr="0070099B">
        <w:rPr>
          <w:color w:val="0D0D0D" w:themeColor="text1" w:themeTint="F2"/>
        </w:rPr>
        <w:t>diagnose</w:t>
      </w:r>
      <w:r w:rsidR="002106DC" w:rsidRPr="0070099B">
        <w:rPr>
          <w:color w:val="0D0D0D" w:themeColor="text1" w:themeTint="F2"/>
        </w:rPr>
        <w:t xml:space="preserve"> </w:t>
      </w:r>
      <w:r w:rsidR="001B0C74" w:rsidRPr="0070099B">
        <w:rPr>
          <w:color w:val="0D0D0D" w:themeColor="text1" w:themeTint="F2"/>
        </w:rPr>
        <w:t xml:space="preserve">the </w:t>
      </w:r>
      <w:r w:rsidR="002106DC" w:rsidRPr="0070099B">
        <w:rPr>
          <w:color w:val="0D0D0D" w:themeColor="text1" w:themeTint="F2"/>
        </w:rPr>
        <w:t>patien</w:t>
      </w:r>
      <w:r w:rsidR="008E5FB3" w:rsidRPr="0070099B">
        <w:rPr>
          <w:color w:val="0D0D0D" w:themeColor="text1" w:themeTint="F2"/>
        </w:rPr>
        <w:t>t’s heart condition</w:t>
      </w:r>
      <w:r w:rsidR="00066217" w:rsidRPr="0070099B">
        <w:rPr>
          <w:color w:val="0D0D0D" w:themeColor="text1" w:themeTint="F2"/>
        </w:rPr>
        <w:t>.</w:t>
      </w:r>
      <w:r w:rsidR="001E6F41" w:rsidRPr="0070099B">
        <w:rPr>
          <w:color w:val="0D0D0D" w:themeColor="text1" w:themeTint="F2"/>
        </w:rPr>
        <w:t xml:space="preserve"> </w:t>
      </w:r>
      <w:r w:rsidR="007C7A67">
        <w:rPr>
          <w:color w:val="0D0D0D" w:themeColor="text1" w:themeTint="F2"/>
        </w:rPr>
        <w:t>Since</w:t>
      </w:r>
      <w:r w:rsidR="001E6F41" w:rsidRPr="0070099B">
        <w:rPr>
          <w:color w:val="0D0D0D" w:themeColor="text1" w:themeTint="F2"/>
        </w:rPr>
        <w:t xml:space="preserve"> it shows the ABP waveform, it is possible </w:t>
      </w:r>
      <w:r w:rsidR="004D6983" w:rsidRPr="0070099B">
        <w:rPr>
          <w:color w:val="0D0D0D" w:themeColor="text1" w:themeTint="F2"/>
        </w:rPr>
        <w:t>to</w:t>
      </w:r>
      <w:r w:rsidR="001E6F41" w:rsidRPr="0070099B">
        <w:rPr>
          <w:color w:val="0D0D0D" w:themeColor="text1" w:themeTint="F2"/>
        </w:rPr>
        <w:t xml:space="preserve"> </w:t>
      </w:r>
      <w:r w:rsidR="00744211" w:rsidRPr="0070099B">
        <w:rPr>
          <w:color w:val="0D0D0D" w:themeColor="text1" w:themeTint="F2"/>
        </w:rPr>
        <w:t>analyze</w:t>
      </w:r>
      <w:r w:rsidR="004D6983" w:rsidRPr="0070099B">
        <w:rPr>
          <w:color w:val="0D0D0D" w:themeColor="text1" w:themeTint="F2"/>
        </w:rPr>
        <w:t xml:space="preserve"> the current patient’s heart condition, such as</w:t>
      </w:r>
      <w:r w:rsidR="001E6F41" w:rsidRPr="0070099B">
        <w:rPr>
          <w:color w:val="0D0D0D" w:themeColor="text1" w:themeTint="F2"/>
        </w:rPr>
        <w:t xml:space="preserve"> the stiffness of the left ventricle</w:t>
      </w:r>
      <w:r w:rsidR="003423EE" w:rsidRPr="0070099B">
        <w:rPr>
          <w:color w:val="0D0D0D" w:themeColor="text1" w:themeTint="F2"/>
        </w:rPr>
        <w:t>,</w:t>
      </w:r>
      <w:r w:rsidR="001E6F41" w:rsidRPr="0070099B">
        <w:rPr>
          <w:color w:val="0D0D0D" w:themeColor="text1" w:themeTint="F2"/>
        </w:rPr>
        <w:t xml:space="preserve"> before the </w:t>
      </w:r>
      <w:r w:rsidR="004D6983" w:rsidRPr="0070099B">
        <w:rPr>
          <w:color w:val="0D0D0D" w:themeColor="text1" w:themeTint="F2"/>
        </w:rPr>
        <w:t>SBP</w:t>
      </w:r>
      <w:r w:rsidR="001E6F41" w:rsidRPr="0070099B">
        <w:rPr>
          <w:color w:val="0D0D0D" w:themeColor="text1" w:themeTint="F2"/>
        </w:rPr>
        <w:t xml:space="preserve"> and </w:t>
      </w:r>
      <w:r w:rsidR="004D6983" w:rsidRPr="0070099B">
        <w:rPr>
          <w:color w:val="0D0D0D" w:themeColor="text1" w:themeTint="F2"/>
        </w:rPr>
        <w:t>DBP</w:t>
      </w:r>
      <w:r w:rsidR="001E6F41" w:rsidRPr="0070099B">
        <w:rPr>
          <w:color w:val="0D0D0D" w:themeColor="text1" w:themeTint="F2"/>
        </w:rPr>
        <w:t xml:space="preserve"> measured by the conventional cuff-based method show dangerous values</w:t>
      </w:r>
      <w:r w:rsidR="004D6983" w:rsidRPr="0070099B">
        <w:rPr>
          <w:color w:val="0D0D0D" w:themeColor="text1" w:themeTint="F2"/>
        </w:rPr>
        <w:t>.</w:t>
      </w:r>
      <w:r w:rsidR="00FC09AD" w:rsidRPr="0070099B">
        <w:rPr>
          <w:color w:val="0D0D0D" w:themeColor="text1" w:themeTint="F2"/>
        </w:rPr>
        <w:t xml:space="preserve"> </w:t>
      </w:r>
      <w:r w:rsidR="00136959" w:rsidRPr="0070099B">
        <w:rPr>
          <w:color w:val="0D0D0D" w:themeColor="text1" w:themeTint="F2"/>
        </w:rPr>
        <w:t xml:space="preserve">The main contributions of this work </w:t>
      </w:r>
      <w:r w:rsidR="007913BD" w:rsidRPr="0070099B">
        <w:rPr>
          <w:color w:val="0D0D0D" w:themeColor="text1" w:themeTint="F2"/>
        </w:rPr>
        <w:t xml:space="preserve">are </w:t>
      </w:r>
      <w:r w:rsidR="00136959" w:rsidRPr="0070099B">
        <w:rPr>
          <w:color w:val="0D0D0D" w:themeColor="text1" w:themeTint="F2"/>
        </w:rPr>
        <w:t>as follows:</w:t>
      </w:r>
    </w:p>
    <w:p w14:paraId="42485A8E" w14:textId="1F453295" w:rsidR="00A73EEC" w:rsidRPr="0070099B" w:rsidRDefault="00A5047A" w:rsidP="00092E02">
      <w:pPr>
        <w:pStyle w:val="MDPI38bullet"/>
        <w:spacing w:before="60"/>
        <w:rPr>
          <w:color w:val="0D0D0D" w:themeColor="text1" w:themeTint="F2"/>
        </w:rPr>
      </w:pPr>
      <w:r w:rsidRPr="0070099B">
        <w:rPr>
          <w:color w:val="0D0D0D" w:themeColor="text1" w:themeTint="F2"/>
        </w:rPr>
        <w:t xml:space="preserve">This study is </w:t>
      </w:r>
      <w:r w:rsidR="009F79BB" w:rsidRPr="0070099B">
        <w:rPr>
          <w:color w:val="0D0D0D" w:themeColor="text1" w:themeTint="F2"/>
        </w:rPr>
        <w:t xml:space="preserve">conducted with a </w:t>
      </w:r>
      <w:r w:rsidR="008761E0" w:rsidRPr="0070099B">
        <w:rPr>
          <w:color w:val="0D0D0D" w:themeColor="text1" w:themeTint="F2"/>
        </w:rPr>
        <w:t>larg</w:t>
      </w:r>
      <w:r w:rsidR="00311A1A" w:rsidRPr="0070099B">
        <w:rPr>
          <w:color w:val="0D0D0D" w:themeColor="text1" w:themeTint="F2"/>
        </w:rPr>
        <w:t>e</w:t>
      </w:r>
      <w:r w:rsidR="00AC58A1" w:rsidRPr="0070099B">
        <w:rPr>
          <w:color w:val="0D0D0D" w:themeColor="text1" w:themeTint="F2"/>
        </w:rPr>
        <w:t xml:space="preserve"> dataset </w:t>
      </w:r>
      <w:r w:rsidR="0063103D" w:rsidRPr="0070099B">
        <w:rPr>
          <w:color w:val="0D0D0D" w:themeColor="text1" w:themeTint="F2"/>
        </w:rPr>
        <w:t>that</w:t>
      </w:r>
      <w:r w:rsidR="00AC58A1" w:rsidRPr="0070099B">
        <w:rPr>
          <w:color w:val="0D0D0D" w:themeColor="text1" w:themeTint="F2"/>
        </w:rPr>
        <w:t xml:space="preserve"> contains 12,000 people’s</w:t>
      </w:r>
      <w:r w:rsidR="0063103D" w:rsidRPr="0070099B">
        <w:rPr>
          <w:color w:val="0D0D0D" w:themeColor="text1" w:themeTint="F2"/>
        </w:rPr>
        <w:t xml:space="preserve"> </w:t>
      </w:r>
      <w:r w:rsidR="0045728A" w:rsidRPr="0070099B">
        <w:rPr>
          <w:color w:val="0D0D0D" w:themeColor="text1" w:themeTint="F2"/>
        </w:rPr>
        <w:t xml:space="preserve">arterial blood </w:t>
      </w:r>
      <w:r w:rsidR="00F40B98" w:rsidRPr="0070099B">
        <w:rPr>
          <w:color w:val="0D0D0D" w:themeColor="text1" w:themeTint="F2"/>
        </w:rPr>
        <w:t>pressure (</w:t>
      </w:r>
      <w:r w:rsidR="0045728A" w:rsidRPr="0070099B">
        <w:rPr>
          <w:color w:val="0D0D0D" w:themeColor="text1" w:themeTint="F2"/>
        </w:rPr>
        <w:t xml:space="preserve">ABP) and </w:t>
      </w:r>
      <w:r w:rsidR="00126DA5" w:rsidRPr="0070099B">
        <w:rPr>
          <w:color w:val="0D0D0D" w:themeColor="text1" w:themeTint="F2"/>
        </w:rPr>
        <w:t>photoplethysmography</w:t>
      </w:r>
      <w:r w:rsidR="00F40B98" w:rsidRPr="0070099B">
        <w:rPr>
          <w:color w:val="0D0D0D" w:themeColor="text1" w:themeTint="F2"/>
        </w:rPr>
        <w:t xml:space="preserve"> </w:t>
      </w:r>
      <w:r w:rsidR="00126DA5" w:rsidRPr="0070099B">
        <w:rPr>
          <w:color w:val="0D0D0D" w:themeColor="text1" w:themeTint="F2"/>
        </w:rPr>
        <w:t xml:space="preserve">(PPG) </w:t>
      </w:r>
      <w:r w:rsidR="00DD0190" w:rsidRPr="0070099B">
        <w:rPr>
          <w:color w:val="0D0D0D" w:themeColor="text1" w:themeTint="F2"/>
        </w:rPr>
        <w:t>simultaneously</w:t>
      </w:r>
      <w:r w:rsidR="00CD4ED6" w:rsidRPr="0070099B">
        <w:rPr>
          <w:color w:val="0D0D0D" w:themeColor="text1" w:themeTint="F2"/>
        </w:rPr>
        <w:t xml:space="preserve"> measured and</w:t>
      </w:r>
      <w:r w:rsidR="00126DA5" w:rsidRPr="0070099B">
        <w:rPr>
          <w:color w:val="0D0D0D" w:themeColor="text1" w:themeTint="F2"/>
        </w:rPr>
        <w:t xml:space="preserve"> synchronized at </w:t>
      </w:r>
      <w:r w:rsidR="0063103D" w:rsidRPr="0070099B">
        <w:rPr>
          <w:color w:val="0D0D0D" w:themeColor="text1" w:themeTint="F2"/>
        </w:rPr>
        <w:t xml:space="preserve">a </w:t>
      </w:r>
      <w:r w:rsidR="00126DA5" w:rsidRPr="0070099B">
        <w:rPr>
          <w:color w:val="0D0D0D" w:themeColor="text1" w:themeTint="F2"/>
        </w:rPr>
        <w:t>sampling rate of 125</w:t>
      </w:r>
      <w:r w:rsidR="0005004B" w:rsidRPr="0070099B">
        <w:rPr>
          <w:color w:val="0D0D0D" w:themeColor="text1" w:themeTint="F2"/>
        </w:rPr>
        <w:t xml:space="preserve"> </w:t>
      </w:r>
      <w:r w:rsidR="00126DA5" w:rsidRPr="0070099B">
        <w:rPr>
          <w:color w:val="0D0D0D" w:themeColor="text1" w:themeTint="F2"/>
        </w:rPr>
        <w:t>Hz</w:t>
      </w:r>
      <w:r w:rsidR="001D21A7" w:rsidRPr="0070099B">
        <w:rPr>
          <w:color w:val="0D0D0D" w:themeColor="text1" w:themeTint="F2"/>
        </w:rPr>
        <w:t>.</w:t>
      </w:r>
      <w:r w:rsidR="00916BD8" w:rsidRPr="0070099B">
        <w:rPr>
          <w:color w:val="0D0D0D" w:themeColor="text1" w:themeTint="F2"/>
        </w:rPr>
        <w:t xml:space="preserve"> </w:t>
      </w:r>
      <w:r w:rsidR="005109EA" w:rsidRPr="0070099B">
        <w:rPr>
          <w:color w:val="0D0D0D" w:themeColor="text1" w:themeTint="F2"/>
        </w:rPr>
        <w:t>A general model</w:t>
      </w:r>
      <w:r w:rsidR="00594987" w:rsidRPr="0070099B">
        <w:rPr>
          <w:color w:val="0D0D0D" w:themeColor="text1" w:themeTint="F2"/>
        </w:rPr>
        <w:t xml:space="preserve"> based on a normally distributed large dataset</w:t>
      </w:r>
      <w:r w:rsidR="005109EA" w:rsidRPr="0070099B">
        <w:rPr>
          <w:color w:val="0D0D0D" w:themeColor="text1" w:themeTint="F2"/>
        </w:rPr>
        <w:t xml:space="preserve"> covers </w:t>
      </w:r>
      <w:r w:rsidR="00FC718C" w:rsidRPr="0070099B">
        <w:rPr>
          <w:color w:val="0D0D0D" w:themeColor="text1" w:themeTint="F2"/>
        </w:rPr>
        <w:t xml:space="preserve">a </w:t>
      </w:r>
      <w:r w:rsidR="004C5973" w:rsidRPr="0070099B">
        <w:rPr>
          <w:color w:val="0D0D0D" w:themeColor="text1" w:themeTint="F2"/>
        </w:rPr>
        <w:t xml:space="preserve">dynamic </w:t>
      </w:r>
      <w:r w:rsidR="00587666" w:rsidRPr="0070099B">
        <w:rPr>
          <w:color w:val="0D0D0D" w:themeColor="text1" w:themeTint="F2"/>
        </w:rPr>
        <w:t>BP</w:t>
      </w:r>
      <w:r w:rsidR="00FC718C" w:rsidRPr="0070099B">
        <w:rPr>
          <w:color w:val="0D0D0D" w:themeColor="text1" w:themeTint="F2"/>
        </w:rPr>
        <w:t xml:space="preserve"> range</w:t>
      </w:r>
      <w:r w:rsidR="00C02966" w:rsidRPr="0070099B">
        <w:rPr>
          <w:color w:val="0D0D0D" w:themeColor="text1" w:themeTint="F2"/>
        </w:rPr>
        <w:t>.</w:t>
      </w:r>
    </w:p>
    <w:p w14:paraId="7F983A07" w14:textId="4CDD22ED" w:rsidR="00A73EEC" w:rsidRPr="0070099B" w:rsidRDefault="00FF2D2C" w:rsidP="00092E02">
      <w:pPr>
        <w:pStyle w:val="MDPI38bullet"/>
        <w:spacing w:before="60"/>
        <w:rPr>
          <w:color w:val="0D0D0D" w:themeColor="text1" w:themeTint="F2"/>
        </w:rPr>
      </w:pPr>
      <w:r w:rsidRPr="0070099B">
        <w:rPr>
          <w:color w:val="0D0D0D" w:themeColor="text1" w:themeTint="F2"/>
        </w:rPr>
        <w:t xml:space="preserve">Compared to the </w:t>
      </w:r>
      <w:r w:rsidR="009749D6" w:rsidRPr="0070099B">
        <w:rPr>
          <w:color w:val="0D0D0D" w:themeColor="text1" w:themeTint="F2"/>
        </w:rPr>
        <w:t>other studies</w:t>
      </w:r>
      <w:r w:rsidRPr="0070099B">
        <w:rPr>
          <w:color w:val="0D0D0D" w:themeColor="text1" w:themeTint="F2"/>
        </w:rPr>
        <w:t xml:space="preserve"> that </w:t>
      </w:r>
      <w:r w:rsidR="009749D6" w:rsidRPr="0070099B">
        <w:rPr>
          <w:color w:val="0D0D0D" w:themeColor="text1" w:themeTint="F2"/>
        </w:rPr>
        <w:t>predict</w:t>
      </w:r>
      <w:r w:rsidR="00AF234D" w:rsidRPr="0070099B">
        <w:rPr>
          <w:color w:val="0D0D0D" w:themeColor="text1" w:themeTint="F2"/>
        </w:rPr>
        <w:t xml:space="preserve"> BP with </w:t>
      </w:r>
      <w:r w:rsidR="00084B4F" w:rsidRPr="0070099B">
        <w:rPr>
          <w:color w:val="0D0D0D" w:themeColor="text1" w:themeTint="F2"/>
        </w:rPr>
        <w:t xml:space="preserve">a </w:t>
      </w:r>
      <w:r w:rsidR="00AF234D" w:rsidRPr="0070099B">
        <w:rPr>
          <w:color w:val="0D0D0D" w:themeColor="text1" w:themeTint="F2"/>
        </w:rPr>
        <w:t xml:space="preserve">single PPG, </w:t>
      </w:r>
      <w:r w:rsidR="00DE251E" w:rsidRPr="0070099B">
        <w:rPr>
          <w:color w:val="0D0D0D" w:themeColor="text1" w:themeTint="F2"/>
        </w:rPr>
        <w:t xml:space="preserve">the </w:t>
      </w:r>
      <w:r w:rsidR="00AF234D" w:rsidRPr="0070099B">
        <w:rPr>
          <w:color w:val="0D0D0D" w:themeColor="text1" w:themeTint="F2"/>
        </w:rPr>
        <w:t xml:space="preserve">suggested </w:t>
      </w:r>
      <w:r w:rsidR="00B908E3" w:rsidRPr="0070099B">
        <w:rPr>
          <w:color w:val="0D0D0D" w:themeColor="text1" w:themeTint="F2"/>
        </w:rPr>
        <w:t>model</w:t>
      </w:r>
      <w:r w:rsidR="00743F42" w:rsidRPr="0070099B">
        <w:rPr>
          <w:color w:val="0D0D0D" w:themeColor="text1" w:themeTint="F2"/>
        </w:rPr>
        <w:t xml:space="preserve"> </w:t>
      </w:r>
      <w:r w:rsidR="00AF234D" w:rsidRPr="0070099B">
        <w:rPr>
          <w:color w:val="0D0D0D" w:themeColor="text1" w:themeTint="F2"/>
        </w:rPr>
        <w:t xml:space="preserve">uses </w:t>
      </w:r>
      <w:r w:rsidR="00BA7ABC" w:rsidRPr="0070099B">
        <w:rPr>
          <w:color w:val="0D0D0D" w:themeColor="text1" w:themeTint="F2"/>
        </w:rPr>
        <w:t xml:space="preserve">a </w:t>
      </w:r>
      <w:r w:rsidR="00B908E3" w:rsidRPr="0070099B">
        <w:rPr>
          <w:color w:val="0D0D0D" w:themeColor="text1" w:themeTint="F2"/>
        </w:rPr>
        <w:t>PPG</w:t>
      </w:r>
      <w:r w:rsidR="009749D6" w:rsidRPr="0070099B">
        <w:rPr>
          <w:color w:val="0D0D0D" w:themeColor="text1" w:themeTint="F2"/>
        </w:rPr>
        <w:t xml:space="preserve"> signal and its </w:t>
      </w:r>
      <w:r w:rsidR="005E61FA" w:rsidRPr="0070099B">
        <w:rPr>
          <w:color w:val="0D0D0D" w:themeColor="text1" w:themeTint="F2"/>
        </w:rPr>
        <w:t xml:space="preserve">first and second derivative </w:t>
      </w:r>
      <w:r w:rsidR="006273F5" w:rsidRPr="0070099B">
        <w:rPr>
          <w:color w:val="0D0D0D" w:themeColor="text1" w:themeTint="F2"/>
        </w:rPr>
        <w:t>simultaneously</w:t>
      </w:r>
      <w:r w:rsidR="005010A4" w:rsidRPr="0070099B">
        <w:rPr>
          <w:color w:val="0D0D0D" w:themeColor="text1" w:themeTint="F2"/>
        </w:rPr>
        <w:t xml:space="preserve"> to </w:t>
      </w:r>
      <w:r w:rsidR="00BA7ABC" w:rsidRPr="0070099B">
        <w:rPr>
          <w:color w:val="0D0D0D" w:themeColor="text1" w:themeTint="F2"/>
        </w:rPr>
        <w:t>generate the predicted ABP signal</w:t>
      </w:r>
      <w:r w:rsidR="00A4303D" w:rsidRPr="0070099B">
        <w:rPr>
          <w:color w:val="0D0D0D" w:themeColor="text1" w:themeTint="F2"/>
        </w:rPr>
        <w:t>,</w:t>
      </w:r>
      <w:r w:rsidR="006273F5" w:rsidRPr="0070099B">
        <w:rPr>
          <w:color w:val="0D0D0D" w:themeColor="text1" w:themeTint="F2"/>
        </w:rPr>
        <w:t xml:space="preserve"> </w:t>
      </w:r>
      <w:r w:rsidR="00A4303D" w:rsidRPr="0070099B">
        <w:rPr>
          <w:color w:val="0D0D0D" w:themeColor="text1" w:themeTint="F2"/>
        </w:rPr>
        <w:t>improving</w:t>
      </w:r>
      <w:r w:rsidR="00DE251E" w:rsidRPr="0070099B">
        <w:rPr>
          <w:color w:val="0D0D0D" w:themeColor="text1" w:themeTint="F2"/>
        </w:rPr>
        <w:t xml:space="preserve"> the robustness to noise.</w:t>
      </w:r>
    </w:p>
    <w:p w14:paraId="7BDCBD5A" w14:textId="62515A33" w:rsidR="005E2362" w:rsidRPr="0070099B" w:rsidRDefault="00675539" w:rsidP="00092E02">
      <w:pPr>
        <w:pStyle w:val="MDPI38bullet"/>
        <w:spacing w:before="60"/>
        <w:rPr>
          <w:color w:val="0D0D0D" w:themeColor="text1" w:themeTint="F2"/>
        </w:rPr>
      </w:pPr>
      <w:r w:rsidRPr="0070099B">
        <w:rPr>
          <w:color w:val="0D0D0D" w:themeColor="text1" w:themeTint="F2"/>
        </w:rPr>
        <w:t>Diverse signal-to-signal estimation tasks can be done w</w:t>
      </w:r>
      <w:r w:rsidR="005B59A1" w:rsidRPr="0070099B">
        <w:rPr>
          <w:color w:val="0D0D0D" w:themeColor="text1" w:themeTint="F2"/>
        </w:rPr>
        <w:t>ith this proposed network</w:t>
      </w:r>
      <w:r w:rsidRPr="0070099B">
        <w:rPr>
          <w:color w:val="0D0D0D" w:themeColor="text1" w:themeTint="F2"/>
        </w:rPr>
        <w:t xml:space="preserve"> to meet the various requirements</w:t>
      </w:r>
      <w:r w:rsidR="007D6877" w:rsidRPr="0070099B">
        <w:rPr>
          <w:color w:val="0D0D0D" w:themeColor="text1" w:themeTint="F2"/>
        </w:rPr>
        <w:t xml:space="preserve">. The </w:t>
      </w:r>
      <w:r w:rsidR="00D21F38" w:rsidRPr="0070099B">
        <w:rPr>
          <w:color w:val="0D0D0D" w:themeColor="text1" w:themeTint="F2"/>
        </w:rPr>
        <w:t xml:space="preserve">specification of </w:t>
      </w:r>
      <w:r w:rsidR="00DA2463" w:rsidRPr="0070099B">
        <w:rPr>
          <w:color w:val="0D0D0D" w:themeColor="text1" w:themeTint="F2"/>
        </w:rPr>
        <w:t xml:space="preserve">the BPNet will be </w:t>
      </w:r>
      <w:r w:rsidR="008744BE" w:rsidRPr="0070099B">
        <w:rPr>
          <w:color w:val="0D0D0D" w:themeColor="text1" w:themeTint="F2"/>
        </w:rPr>
        <w:t>shown in the following section.</w:t>
      </w:r>
    </w:p>
    <w:p w14:paraId="2F9D480F" w14:textId="346092BD" w:rsidR="004435C2" w:rsidRPr="0070099B" w:rsidRDefault="00275734" w:rsidP="004435C2">
      <w:pPr>
        <w:pStyle w:val="MDPI21heading1"/>
        <w:rPr>
          <w:color w:val="0D0D0D" w:themeColor="text1" w:themeTint="F2"/>
        </w:rPr>
      </w:pPr>
      <w:r w:rsidRPr="0070099B">
        <w:rPr>
          <w:color w:val="0D0D0D" w:themeColor="text1" w:themeTint="F2"/>
          <w:lang w:eastAsia="zh-CN"/>
        </w:rPr>
        <w:t xml:space="preserve">2. </w:t>
      </w:r>
      <w:r w:rsidR="00F25E3F" w:rsidRPr="0070099B">
        <w:rPr>
          <w:rFonts w:eastAsia="바탕" w:cs="바탕"/>
          <w:color w:val="0D0D0D" w:themeColor="text1" w:themeTint="F2"/>
          <w:lang w:eastAsia="ko-KR"/>
        </w:rPr>
        <w:t>A study on cuff-less BP measurement using PPG signal</w:t>
      </w:r>
    </w:p>
    <w:p w14:paraId="54BE7D32" w14:textId="51A54421" w:rsidR="00F25E3F" w:rsidRPr="0070099B" w:rsidRDefault="00F25E3F" w:rsidP="00F25E3F">
      <w:pPr>
        <w:pStyle w:val="MDPI31text"/>
        <w:rPr>
          <w:rFonts w:eastAsia="바탕" w:cs="바탕"/>
          <w:color w:val="0D0D0D" w:themeColor="text1" w:themeTint="F2"/>
          <w:lang w:eastAsia="ko-KR"/>
        </w:rPr>
      </w:pPr>
      <w:r w:rsidRPr="0070099B">
        <w:rPr>
          <w:color w:val="0D0D0D" w:themeColor="text1" w:themeTint="F2"/>
          <w:lang w:eastAsia="ko-KR"/>
        </w:rPr>
        <w:t>In 1981, for the first time, a correlation between pulse arrival time (PAT) and BP was found in an animal study in dogs. As a result of the experiment</w:t>
      </w:r>
      <w:r w:rsidR="00B31ED8">
        <w:rPr>
          <w:rFonts w:hint="eastAsia"/>
          <w:color w:val="0D0D0D" w:themeColor="text1" w:themeTint="F2"/>
          <w:lang w:eastAsia="ko-KR"/>
        </w:rPr>
        <w:t xml:space="preserve"> found a correlation between the PAT and DBP</w:t>
      </w:r>
      <w:r w:rsidRPr="0070099B">
        <w:rPr>
          <w:color w:val="0D0D0D" w:themeColor="text1" w:themeTint="F2"/>
          <w:lang w:eastAsia="ko-KR"/>
        </w:rPr>
        <w:t>, and it was shown that the pulse wave velocity was calculated using the pulse delivery time</w:t>
      </w:r>
      <w:r w:rsidR="00B31ED8">
        <w:rPr>
          <w:rFonts w:hint="eastAsia"/>
          <w:color w:val="0D0D0D" w:themeColor="text1" w:themeTint="F2"/>
          <w:lang w:eastAsia="ko-KR"/>
        </w:rPr>
        <w:t>. It</w:t>
      </w:r>
      <w:r w:rsidRPr="0070099B">
        <w:rPr>
          <w:color w:val="0D0D0D" w:themeColor="text1" w:themeTint="F2"/>
          <w:lang w:eastAsia="ko-KR"/>
        </w:rPr>
        <w:t xml:space="preserve"> increased almost linearly with the blood pressure. According to </w:t>
      </w:r>
      <w:r w:rsidR="00B31ED8">
        <w:rPr>
          <w:rFonts w:hint="eastAsia"/>
          <w:color w:val="0D0D0D" w:themeColor="text1" w:themeTint="F2"/>
          <w:lang w:eastAsia="ko-KR"/>
        </w:rPr>
        <w:t>this study's correlation between pulse wave velocity and blood p</w:t>
      </w:r>
      <w:r w:rsidR="00B31ED8">
        <w:rPr>
          <w:color w:val="0D0D0D" w:themeColor="text1" w:themeTint="F2"/>
          <w:lang w:eastAsia="ko-KR"/>
        </w:rPr>
        <w:t>ressure</w:t>
      </w:r>
      <w:r w:rsidRPr="0070099B">
        <w:rPr>
          <w:color w:val="0D0D0D" w:themeColor="text1" w:themeTint="F2"/>
          <w:lang w:eastAsia="ko-KR"/>
        </w:rPr>
        <w:t>, cuff-less bp measurement studies were conducted using the PTT-based BP measurement method and the single ppg-based BP measurement method</w:t>
      </w:r>
      <w:r w:rsidR="007C5856" w:rsidRPr="0070099B">
        <w:rPr>
          <w:color w:val="0D0D0D" w:themeColor="text1" w:themeTint="F2"/>
          <w:lang w:eastAsia="ko-KR"/>
        </w:rPr>
        <w:t xml:space="preserve"> [11]</w:t>
      </w:r>
      <w:r w:rsidRPr="0070099B">
        <w:rPr>
          <w:color w:val="0D0D0D" w:themeColor="text1" w:themeTint="F2"/>
          <w:lang w:eastAsia="ko-KR"/>
        </w:rPr>
        <w:t>.</w:t>
      </w:r>
    </w:p>
    <w:p w14:paraId="07D9446D" w14:textId="7FCB97AF" w:rsidR="00570BB1" w:rsidRPr="0070099B" w:rsidRDefault="00570BB1" w:rsidP="00275734">
      <w:pPr>
        <w:pStyle w:val="MDPI21heading1"/>
        <w:rPr>
          <w:rFonts w:eastAsia="바탕" w:cs="바탕"/>
          <w:color w:val="0D0D0D" w:themeColor="text1" w:themeTint="F2"/>
          <w:lang w:eastAsia="ko-KR"/>
        </w:rPr>
      </w:pPr>
      <w:r w:rsidRPr="0070099B">
        <w:rPr>
          <w:color w:val="0D0D0D" w:themeColor="text1" w:themeTint="F2"/>
        </w:rPr>
        <w:t xml:space="preserve">2.1 </w:t>
      </w:r>
      <w:r w:rsidR="00F25E3F" w:rsidRPr="0070099B">
        <w:rPr>
          <w:rFonts w:eastAsia="바탕" w:cs="바탕"/>
          <w:color w:val="0D0D0D" w:themeColor="text1" w:themeTint="F2"/>
          <w:lang w:eastAsia="ko-KR"/>
        </w:rPr>
        <w:t>PTT based BP measurement method</w:t>
      </w:r>
    </w:p>
    <w:p w14:paraId="705CD0A1" w14:textId="1BC73693" w:rsidR="00746A7C" w:rsidRPr="0070099B" w:rsidRDefault="00746A7C" w:rsidP="00C67FEE">
      <w:pPr>
        <w:pStyle w:val="MDPI31text"/>
        <w:rPr>
          <w:color w:val="0D0D0D" w:themeColor="text1" w:themeTint="F2"/>
          <w:lang w:eastAsia="ko-KR"/>
        </w:rPr>
      </w:pPr>
      <w:r w:rsidRPr="0070099B">
        <w:rPr>
          <w:color w:val="0D0D0D" w:themeColor="text1" w:themeTint="F2"/>
          <w:lang w:eastAsia="ko-KR"/>
        </w:rPr>
        <w:t xml:space="preserve">In 2001, a method for predicting SBP, DBP, and mean BP using the time difference between electrocardiogram (ECG) and PPG was proposed. Calibration was carried out for each measurement target, and SBP-Mean Error (ME) 7.5mmHg and DBP-ME 4.1mmHg were obtained, and it was shown that cardiovascular status </w:t>
      </w:r>
      <w:r w:rsidR="00B31ED8">
        <w:rPr>
          <w:rFonts w:hint="eastAsia"/>
          <w:color w:val="0D0D0D" w:themeColor="text1" w:themeTint="F2"/>
          <w:lang w:eastAsia="ko-KR"/>
        </w:rPr>
        <w:t>could</w:t>
      </w:r>
      <w:r w:rsidRPr="0070099B">
        <w:rPr>
          <w:color w:val="0D0D0D" w:themeColor="text1" w:themeTint="F2"/>
          <w:lang w:eastAsia="ko-KR"/>
        </w:rPr>
        <w:t xml:space="preserve"> be monitored non-invasively [</w:t>
      </w:r>
      <w:r w:rsidR="007C5856" w:rsidRPr="0070099B">
        <w:rPr>
          <w:color w:val="0D0D0D" w:themeColor="text1" w:themeTint="F2"/>
          <w:lang w:eastAsia="ko-KR"/>
        </w:rPr>
        <w:t>12</w:t>
      </w:r>
      <w:r w:rsidRPr="0070099B">
        <w:rPr>
          <w:color w:val="0D0D0D" w:themeColor="text1" w:themeTint="F2"/>
          <w:lang w:eastAsia="ko-KR"/>
        </w:rPr>
        <w:t>]. In 2017, a method using AdaBoost, one of the regression analysis methods, was proposed. SBP-Mean Absolute Error (MAE) 11.17mmHg and DBP-MAE 5.35mmHg were achieved, and the proposed method was evaluated using AAMI (Association for the Advancement of Medical Instrumentation) and BHS (British Hypertension Society) standards with 1000 subjects. As a result of BHS evaluation, grade A was achieved for DBP estimation and grade B for MAP estimation [1</w:t>
      </w:r>
      <w:r w:rsidR="00421597" w:rsidRPr="0070099B">
        <w:rPr>
          <w:color w:val="0D0D0D" w:themeColor="text1" w:themeTint="F2"/>
          <w:lang w:eastAsia="ko-KR"/>
        </w:rPr>
        <w:t>3</w:t>
      </w:r>
      <w:r w:rsidRPr="0070099B">
        <w:rPr>
          <w:color w:val="0D0D0D" w:themeColor="text1" w:themeTint="F2"/>
          <w:lang w:eastAsia="ko-KR"/>
        </w:rPr>
        <w:t xml:space="preserve">]. In 2018, a Recurrent Neural Network (RNN)-based blood pressure estimation method using deep learning was first proposed. This study achieved SBP-Root Mean Square Error (RMSE) of 3.9mmHg and DBP-RMSE </w:t>
      </w:r>
      <w:r w:rsidRPr="0070099B">
        <w:rPr>
          <w:color w:val="0D0D0D" w:themeColor="text1" w:themeTint="F2"/>
          <w:lang w:eastAsia="ko-KR"/>
        </w:rPr>
        <w:lastRenderedPageBreak/>
        <w:t>of 2.66mHg</w:t>
      </w:r>
      <w:r w:rsidR="00421597" w:rsidRPr="0070099B">
        <w:rPr>
          <w:color w:val="0D0D0D" w:themeColor="text1" w:themeTint="F2"/>
          <w:lang w:eastAsia="ko-KR"/>
        </w:rPr>
        <w:t xml:space="preserve"> </w:t>
      </w:r>
      <w:r w:rsidRPr="0070099B">
        <w:rPr>
          <w:color w:val="0D0D0D" w:themeColor="text1" w:themeTint="F2"/>
          <w:lang w:eastAsia="ko-KR"/>
        </w:rPr>
        <w:t>[</w:t>
      </w:r>
      <w:r w:rsidR="00421597" w:rsidRPr="0070099B">
        <w:rPr>
          <w:color w:val="0D0D0D" w:themeColor="text1" w:themeTint="F2"/>
          <w:lang w:eastAsia="ko-KR"/>
        </w:rPr>
        <w:t>14</w:t>
      </w:r>
      <w:r w:rsidRPr="0070099B">
        <w:rPr>
          <w:color w:val="0D0D0D" w:themeColor="text1" w:themeTint="F2"/>
          <w:lang w:eastAsia="ko-KR"/>
        </w:rPr>
        <w:t>]</w:t>
      </w:r>
      <w:r w:rsidR="00C67FEE" w:rsidRPr="0070099B">
        <w:rPr>
          <w:color w:val="0D0D0D" w:themeColor="text1" w:themeTint="F2"/>
          <w:lang w:eastAsia="ko-KR"/>
        </w:rPr>
        <w:t>. In [</w:t>
      </w:r>
      <w:r w:rsidR="00421597" w:rsidRPr="0070099B">
        <w:rPr>
          <w:color w:val="0D0D0D" w:themeColor="text1" w:themeTint="F2"/>
          <w:lang w:eastAsia="ko-KR"/>
        </w:rPr>
        <w:t>15</w:t>
      </w:r>
      <w:r w:rsidR="00C67FEE" w:rsidRPr="0070099B">
        <w:rPr>
          <w:color w:val="0D0D0D" w:themeColor="text1" w:themeTint="F2"/>
          <w:lang w:eastAsia="ko-KR"/>
        </w:rPr>
        <w:t>], unlike the existing method using ECG and PPG information as input, BCG data was additionally used, and SBP-MAE 3.29 mmHg and DBP-MAE 2.60 mmHg were achieved by adding an attention mechanism.</w:t>
      </w:r>
    </w:p>
    <w:p w14:paraId="0F91F0C4" w14:textId="79A79CA2" w:rsidR="00DC7C36" w:rsidRPr="0070099B" w:rsidRDefault="00DC7C36" w:rsidP="00DC7C36">
      <w:pPr>
        <w:pStyle w:val="MDPI21heading1"/>
        <w:rPr>
          <w:rFonts w:eastAsia="바탕" w:cs="바탕"/>
          <w:color w:val="0D0D0D" w:themeColor="text1" w:themeTint="F2"/>
          <w:lang w:eastAsia="ko-KR"/>
        </w:rPr>
      </w:pPr>
      <w:r w:rsidRPr="0070099B">
        <w:rPr>
          <w:color w:val="0D0D0D" w:themeColor="text1" w:themeTint="F2"/>
        </w:rPr>
        <w:t>2.</w:t>
      </w:r>
      <w:r w:rsidR="00F25E3F" w:rsidRPr="0070099B">
        <w:rPr>
          <w:color w:val="0D0D0D" w:themeColor="text1" w:themeTint="F2"/>
        </w:rPr>
        <w:t>2</w:t>
      </w:r>
      <w:r w:rsidRPr="0070099B">
        <w:rPr>
          <w:color w:val="0D0D0D" w:themeColor="text1" w:themeTint="F2"/>
        </w:rPr>
        <w:t xml:space="preserve"> </w:t>
      </w:r>
      <w:r w:rsidRPr="0070099B">
        <w:rPr>
          <w:rFonts w:eastAsia="바탕" w:cs="바탕"/>
          <w:color w:val="0D0D0D" w:themeColor="text1" w:themeTint="F2"/>
          <w:lang w:eastAsia="ko-KR"/>
        </w:rPr>
        <w:t>Single-PPG based BP measurement method</w:t>
      </w:r>
    </w:p>
    <w:p w14:paraId="66E4D6CA" w14:textId="3E2E695F" w:rsidR="00073A55" w:rsidRPr="0070099B" w:rsidRDefault="00C67FEE" w:rsidP="00C67FEE">
      <w:pPr>
        <w:pStyle w:val="MDPI31text"/>
        <w:rPr>
          <w:color w:val="0D0D0D" w:themeColor="text1" w:themeTint="F2"/>
          <w:lang w:eastAsia="ko-KR"/>
        </w:rPr>
      </w:pPr>
      <w:r w:rsidRPr="0070099B">
        <w:rPr>
          <w:color w:val="0D0D0D" w:themeColor="text1" w:themeTint="F2"/>
          <w:lang w:eastAsia="ko-KR"/>
        </w:rPr>
        <w:t xml:space="preserve">In 2013, </w:t>
      </w:r>
      <w:r w:rsidR="00B31ED8">
        <w:rPr>
          <w:rFonts w:hint="eastAsia"/>
          <w:color w:val="0D0D0D" w:themeColor="text1" w:themeTint="F2"/>
          <w:lang w:eastAsia="ko-KR"/>
        </w:rPr>
        <w:t>a single-PPG-based blood pressure measurement method was first studied based on the relationship between PPG signal, blood pressure, and pulse d</w:t>
      </w:r>
      <w:r w:rsidR="00B31ED8">
        <w:rPr>
          <w:color w:val="0D0D0D" w:themeColor="text1" w:themeTint="F2"/>
          <w:lang w:eastAsia="ko-KR"/>
        </w:rPr>
        <w:t>uration</w:t>
      </w:r>
      <w:r w:rsidRPr="0070099B">
        <w:rPr>
          <w:color w:val="0D0D0D" w:themeColor="text1" w:themeTint="F2"/>
          <w:lang w:eastAsia="ko-KR"/>
        </w:rPr>
        <w:t xml:space="preserve">. </w:t>
      </w:r>
      <w:commentRangeStart w:id="9"/>
      <w:ins w:id="10" w:author="A246" w:date="2022-09-30T22:44:00Z">
        <w:r w:rsidR="00DE2797" w:rsidRPr="00DE2797">
          <w:rPr>
            <w:color w:val="0D0D0D" w:themeColor="text1" w:themeTint="F2"/>
            <w:lang w:eastAsia="ko-KR"/>
          </w:rPr>
          <w:t>[</w:t>
        </w:r>
        <w:r w:rsidR="00DE2797">
          <w:rPr>
            <w:color w:val="0D0D0D" w:themeColor="text1" w:themeTint="F2"/>
            <w:lang w:eastAsia="ko-KR"/>
          </w:rPr>
          <w:t>??</w:t>
        </w:r>
        <w:r w:rsidR="00DE2797" w:rsidRPr="00DE2797">
          <w:rPr>
            <w:color w:val="0D0D0D" w:themeColor="text1" w:themeTint="F2"/>
            <w:lang w:eastAsia="ko-KR"/>
          </w:rPr>
          <w:t>]</w:t>
        </w:r>
      </w:ins>
      <w:commentRangeEnd w:id="9"/>
      <w:ins w:id="11" w:author="A246" w:date="2022-09-30T22:57:00Z">
        <w:r w:rsidR="00107B1E">
          <w:rPr>
            <w:rStyle w:val="ac"/>
            <w:rFonts w:eastAsia="SimSun"/>
            <w:snapToGrid/>
            <w:lang w:eastAsia="zh-CN" w:bidi="ar-SA"/>
          </w:rPr>
          <w:commentReference w:id="9"/>
        </w:r>
      </w:ins>
      <w:ins w:id="12" w:author="A246" w:date="2022-09-30T22:44:00Z">
        <w:r w:rsidR="00DE2797">
          <w:rPr>
            <w:color w:val="0D0D0D" w:themeColor="text1" w:themeTint="F2"/>
            <w:lang w:eastAsia="ko-KR"/>
          </w:rPr>
          <w:t xml:space="preserve"> </w:t>
        </w:r>
      </w:ins>
      <w:r w:rsidRPr="0070099B">
        <w:rPr>
          <w:color w:val="0D0D0D" w:themeColor="text1" w:themeTint="F2"/>
          <w:lang w:eastAsia="ko-KR"/>
        </w:rPr>
        <w:t xml:space="preserve">More than 15,000 heartbeats were analyzed, and 21 parameters were used as inputs for the input of the ANN. The measurements were superior to the linear regression technique and met the American Standard of the Association for the Advancement of Medical Instrumentation. Although it showed excellent results, the experiment was conducted with </w:t>
      </w:r>
      <w:r w:rsidR="00B31ED8">
        <w:rPr>
          <w:rFonts w:hint="eastAsia"/>
          <w:color w:val="0D0D0D" w:themeColor="text1" w:themeTint="F2"/>
          <w:lang w:eastAsia="ko-KR"/>
        </w:rPr>
        <w:t xml:space="preserve">small </w:t>
      </w:r>
      <w:r w:rsidRPr="0070099B">
        <w:rPr>
          <w:color w:val="0D0D0D" w:themeColor="text1" w:themeTint="F2"/>
          <w:lang w:eastAsia="ko-KR"/>
        </w:rPr>
        <w:t>data [1</w:t>
      </w:r>
      <w:r w:rsidR="00421597" w:rsidRPr="0070099B">
        <w:rPr>
          <w:color w:val="0D0D0D" w:themeColor="text1" w:themeTint="F2"/>
          <w:lang w:eastAsia="ko-KR"/>
        </w:rPr>
        <w:t>6</w:t>
      </w:r>
      <w:r w:rsidRPr="0070099B">
        <w:rPr>
          <w:color w:val="0D0D0D" w:themeColor="text1" w:themeTint="F2"/>
          <w:lang w:eastAsia="ko-KR"/>
        </w:rPr>
        <w:t xml:space="preserve">]. An experiment was conducted to classify types of </w:t>
      </w:r>
      <w:r w:rsidR="00ED4D25" w:rsidRPr="0070099B">
        <w:rPr>
          <w:color w:val="0D0D0D" w:themeColor="text1" w:themeTint="F2"/>
          <w:lang w:eastAsia="ko-KR"/>
        </w:rPr>
        <w:t>hypertension</w:t>
      </w:r>
      <w:r w:rsidRPr="0070099B">
        <w:rPr>
          <w:color w:val="0D0D0D" w:themeColor="text1" w:themeTint="F2"/>
          <w:lang w:eastAsia="ko-KR"/>
        </w:rPr>
        <w:t xml:space="preserve"> using PPG signals based on wavelet transform and pre-trained GoogleNet. 121 data were collected from the Multiparameter Intelligent Monitoring in Intensive Care (MIMIC) database, and ABP and PPG signals were included. According to the 7th report of the National Joint Committee, blood pressure was classified into normotension (NT), prehypertension (PHT), and hypertension (HT), with an accuracy of 80.52%, 92.55%, and 82.95% for each [17]. In a later study, the Multitaper Method (MTM) was used for feature extraction</w:t>
      </w:r>
      <w:r w:rsidR="00B31ED8">
        <w:rPr>
          <w:color w:val="0D0D0D" w:themeColor="text1" w:themeTint="F2"/>
          <w:lang w:eastAsia="ko-KR"/>
        </w:rPr>
        <w:t>,</w:t>
      </w:r>
      <w:r w:rsidRPr="0070099B">
        <w:rPr>
          <w:color w:val="0D0D0D" w:themeColor="text1" w:themeTint="F2"/>
          <w:lang w:eastAsia="ko-KR"/>
        </w:rPr>
        <w:t xml:space="preserve"> and SBP-MAE 4.02±2.8 mmHg and DBP-MAE 2.27±1.82 mmHg were obtained using ANN [</w:t>
      </w:r>
      <w:r w:rsidR="00C45DBD" w:rsidRPr="0070099B">
        <w:rPr>
          <w:color w:val="0D0D0D" w:themeColor="text1" w:themeTint="F2"/>
          <w:lang w:eastAsia="ko-KR"/>
        </w:rPr>
        <w:t>18</w:t>
      </w:r>
      <w:r w:rsidRPr="0070099B">
        <w:rPr>
          <w:color w:val="0D0D0D" w:themeColor="text1" w:themeTint="F2"/>
          <w:lang w:eastAsia="ko-KR"/>
        </w:rPr>
        <w:t xml:space="preserve">]. </w:t>
      </w:r>
    </w:p>
    <w:p w14:paraId="49581BBD" w14:textId="77777777" w:rsidR="006D265D" w:rsidRPr="0070099B" w:rsidRDefault="00C62911" w:rsidP="006D265D">
      <w:pPr>
        <w:pStyle w:val="MDPI21heading1"/>
        <w:rPr>
          <w:rFonts w:eastAsia="맑은 고딕"/>
          <w:color w:val="0D0D0D" w:themeColor="text1" w:themeTint="F2"/>
          <w:lang w:eastAsia="ko-KR"/>
        </w:rPr>
      </w:pPr>
      <w:r w:rsidRPr="0070099B">
        <w:rPr>
          <w:rFonts w:eastAsia="맑은 고딕"/>
          <w:color w:val="0D0D0D" w:themeColor="text1" w:themeTint="F2"/>
          <w:lang w:eastAsia="ko-KR"/>
        </w:rPr>
        <w:t>3. Proposed Method</w:t>
      </w:r>
    </w:p>
    <w:p w14:paraId="1F9F845C" w14:textId="5FE97CD9" w:rsidR="00B126A8" w:rsidRPr="0070099B" w:rsidRDefault="00B126A8" w:rsidP="00CA770F">
      <w:pPr>
        <w:pStyle w:val="MDPI21heading1"/>
        <w:ind w:firstLine="425"/>
        <w:jc w:val="center"/>
        <w:rPr>
          <w:rFonts w:eastAsia="맑은 고딕"/>
          <w:color w:val="0D0D0D" w:themeColor="text1" w:themeTint="F2"/>
          <w:lang w:eastAsia="ko-KR"/>
        </w:rPr>
      </w:pPr>
      <w:r w:rsidRPr="0070099B">
        <w:rPr>
          <w:b w:val="0"/>
          <w:bCs/>
          <w:noProof/>
          <w:snapToGrid/>
          <w:color w:val="0D0D0D" w:themeColor="text1" w:themeTint="F2"/>
        </w:rPr>
        <w:drawing>
          <wp:inline distT="0" distB="0" distL="0" distR="0" wp14:anchorId="1B678CFE" wp14:editId="20E6E7C3">
            <wp:extent cx="4607087" cy="4716000"/>
            <wp:effectExtent l="0" t="0" r="317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3013" cy="4814194"/>
                    </a:xfrm>
                    <a:prstGeom prst="rect">
                      <a:avLst/>
                    </a:prstGeom>
                  </pic:spPr>
                </pic:pic>
              </a:graphicData>
            </a:graphic>
          </wp:inline>
        </w:drawing>
      </w:r>
    </w:p>
    <w:p w14:paraId="03946DCE" w14:textId="5D2CBB51" w:rsidR="00B1645B" w:rsidRPr="0070099B" w:rsidRDefault="00F91A66" w:rsidP="00F91A66">
      <w:pPr>
        <w:pStyle w:val="MDPI51figurecaption"/>
        <w:rPr>
          <w:color w:val="0D0D0D" w:themeColor="text1" w:themeTint="F2"/>
        </w:rPr>
      </w:pPr>
      <w:r w:rsidRPr="0070099B">
        <w:rPr>
          <w:b/>
          <w:color w:val="0D0D0D" w:themeColor="text1" w:themeTint="F2"/>
        </w:rPr>
        <w:t>Figure 2.</w:t>
      </w:r>
      <w:r w:rsidRPr="0070099B">
        <w:rPr>
          <w:color w:val="0D0D0D" w:themeColor="text1" w:themeTint="F2"/>
        </w:rPr>
        <w:t xml:space="preserve"> </w:t>
      </w:r>
      <w:r w:rsidR="009A45B8" w:rsidRPr="0070099B">
        <w:rPr>
          <w:color w:val="0D0D0D" w:themeColor="text1" w:themeTint="F2"/>
        </w:rPr>
        <w:t>The total</w:t>
      </w:r>
      <w:r w:rsidRPr="0070099B">
        <w:rPr>
          <w:color w:val="0D0D0D" w:themeColor="text1" w:themeTint="F2"/>
        </w:rPr>
        <w:t xml:space="preserve"> architecture of our </w:t>
      </w:r>
      <w:r w:rsidR="009A45B8" w:rsidRPr="0070099B">
        <w:rPr>
          <w:color w:val="0D0D0D" w:themeColor="text1" w:themeTint="F2"/>
        </w:rPr>
        <w:t>multi-task learning</w:t>
      </w:r>
      <w:r w:rsidRPr="0070099B">
        <w:rPr>
          <w:color w:val="0D0D0D" w:themeColor="text1" w:themeTint="F2"/>
        </w:rPr>
        <w:t xml:space="preserve"> </w:t>
      </w:r>
      <w:r w:rsidR="009A45B8" w:rsidRPr="0070099B">
        <w:rPr>
          <w:color w:val="0D0D0D" w:themeColor="text1" w:themeTint="F2"/>
        </w:rPr>
        <w:t>neural network</w:t>
      </w:r>
      <w:r w:rsidRPr="0070099B">
        <w:rPr>
          <w:color w:val="0D0D0D" w:themeColor="text1" w:themeTint="F2"/>
        </w:rPr>
        <w:t xml:space="preserve">. </w:t>
      </w:r>
    </w:p>
    <w:p w14:paraId="5CA2401D" w14:textId="2A1BDC11" w:rsidR="00092E02" w:rsidRPr="0070099B" w:rsidRDefault="00092E02" w:rsidP="00092E02">
      <w:pPr>
        <w:pStyle w:val="MDPI21heading1"/>
        <w:ind w:firstLine="425"/>
        <w:rPr>
          <w:b w:val="0"/>
          <w:bCs/>
          <w:color w:val="0D0D0D" w:themeColor="text1" w:themeTint="F2"/>
        </w:rPr>
      </w:pPr>
      <w:r w:rsidRPr="0070099B">
        <w:rPr>
          <w:b w:val="0"/>
          <w:bCs/>
          <w:color w:val="0D0D0D" w:themeColor="text1" w:themeTint="F2"/>
        </w:rPr>
        <w:lastRenderedPageBreak/>
        <w:t>The total architecture of the proposed method is shown in Figure</w:t>
      </w:r>
      <w:r w:rsidRPr="0070099B">
        <w:rPr>
          <w:color w:val="0D0D0D" w:themeColor="text1" w:themeTint="F2"/>
        </w:rPr>
        <w:t xml:space="preserve"> </w:t>
      </w:r>
      <w:r w:rsidRPr="0070099B">
        <w:rPr>
          <w:b w:val="0"/>
          <w:color w:val="0D0D0D" w:themeColor="text1" w:themeTint="F2"/>
        </w:rPr>
        <w:t>2</w:t>
      </w:r>
      <w:r w:rsidRPr="0070099B">
        <w:rPr>
          <w:b w:val="0"/>
          <w:bCs/>
          <w:color w:val="0D0D0D" w:themeColor="text1" w:themeTint="F2"/>
        </w:rPr>
        <w:t xml:space="preserve">. </w:t>
      </w:r>
      <w:r w:rsidRPr="0070099B">
        <w:rPr>
          <w:rFonts w:eastAsia="바탕" w:cs="바탕"/>
          <w:b w:val="0"/>
          <w:bCs/>
          <w:color w:val="0D0D0D" w:themeColor="text1" w:themeTint="F2"/>
          <w:lang w:eastAsia="ko-KR"/>
        </w:rPr>
        <w:t xml:space="preserve">This study was mainly conducted in three parts. It is divided into a signal preprocessor that refines a signal containing noise into an input signal, a multi-task neural network (NN) that creates the shape and amplitude of an ABP signal from a PPG signal, and a feature-mixer that reconstructs one signal with the output of NN. We will take a closer look at each component in the sections below. </w:t>
      </w:r>
      <w:r w:rsidRPr="0070099B">
        <w:rPr>
          <w:b w:val="0"/>
          <w:bCs/>
          <w:color w:val="0D0D0D" w:themeColor="text1" w:themeTint="F2"/>
        </w:rPr>
        <w:t xml:space="preserve">The UCI dataset contains arterial blood pressure(ABP) and photoplethysmography(PPG), which is available at </w:t>
      </w:r>
      <w:hyperlink r:id="rId16" w:history="1">
        <w:r w:rsidRPr="0070099B">
          <w:rPr>
            <w:rStyle w:val="a7"/>
            <w:b w:val="0"/>
            <w:bCs/>
            <w:color w:val="0D0D0D" w:themeColor="text1" w:themeTint="F2"/>
          </w:rPr>
          <w:t>http://archive.ics.uci.edu/ml/datasets/Cuff-Less+Blood+Pressure+Estimation</w:t>
        </w:r>
      </w:hyperlink>
      <w:r w:rsidRPr="0070099B">
        <w:rPr>
          <w:b w:val="0"/>
          <w:bCs/>
          <w:color w:val="0D0D0D" w:themeColor="text1" w:themeTint="F2"/>
        </w:rPr>
        <w:t xml:space="preserve">. And the whole process of BPNet is </w:t>
      </w:r>
      <w:r w:rsidR="001E6372" w:rsidRPr="0070099B">
        <w:rPr>
          <w:b w:val="0"/>
          <w:bCs/>
          <w:color w:val="0D0D0D" w:themeColor="text1" w:themeTint="F2"/>
        </w:rPr>
        <w:t xml:space="preserve">fully </w:t>
      </w:r>
      <w:r w:rsidRPr="0070099B">
        <w:rPr>
          <w:b w:val="0"/>
          <w:bCs/>
          <w:color w:val="0D0D0D" w:themeColor="text1" w:themeTint="F2"/>
        </w:rPr>
        <w:t xml:space="preserve">available at </w:t>
      </w:r>
      <w:hyperlink r:id="rId17" w:history="1">
        <w:r w:rsidRPr="0070099B">
          <w:rPr>
            <w:rStyle w:val="a7"/>
            <w:b w:val="0"/>
            <w:bCs/>
            <w:color w:val="0D0D0D" w:themeColor="text1" w:themeTint="F2"/>
          </w:rPr>
          <w:t>https://github.com/paperchae/VBPNet</w:t>
        </w:r>
      </w:hyperlink>
      <w:r w:rsidRPr="0070099B">
        <w:rPr>
          <w:b w:val="0"/>
          <w:bCs/>
          <w:color w:val="0D0D0D" w:themeColor="text1" w:themeTint="F2"/>
        </w:rPr>
        <w:t>.</w:t>
      </w:r>
    </w:p>
    <w:p w14:paraId="181B04B2" w14:textId="7B2784E0" w:rsidR="00092E02" w:rsidRPr="0070099B" w:rsidRDefault="00092E02" w:rsidP="00F91A66">
      <w:pPr>
        <w:pStyle w:val="MDPI51figurecaption"/>
        <w:rPr>
          <w:color w:val="0D0D0D" w:themeColor="text1" w:themeTint="F2"/>
        </w:rPr>
      </w:pPr>
    </w:p>
    <w:p w14:paraId="36217A7B" w14:textId="6E33A07F" w:rsidR="00092E02" w:rsidRPr="0070099B" w:rsidRDefault="00092E02" w:rsidP="00F91A66">
      <w:pPr>
        <w:pStyle w:val="MDPI51figurecaption"/>
        <w:rPr>
          <w:color w:val="0D0D0D" w:themeColor="text1" w:themeTint="F2"/>
        </w:rPr>
      </w:pPr>
    </w:p>
    <w:p w14:paraId="4DA11BAD" w14:textId="460E264D" w:rsidR="00092E02" w:rsidRPr="0070099B" w:rsidRDefault="00092E02" w:rsidP="00F91A66">
      <w:pPr>
        <w:pStyle w:val="MDPI51figurecaption"/>
        <w:rPr>
          <w:color w:val="0D0D0D" w:themeColor="text1" w:themeTint="F2"/>
        </w:rPr>
      </w:pPr>
    </w:p>
    <w:p w14:paraId="072A8D17" w14:textId="2B872C2C" w:rsidR="00092E02" w:rsidRDefault="00092E02" w:rsidP="00EE4935">
      <w:pPr>
        <w:pStyle w:val="MDPI51figurecaption"/>
        <w:ind w:left="0"/>
        <w:rPr>
          <w:color w:val="0D0D0D" w:themeColor="text1" w:themeTint="F2"/>
        </w:rPr>
      </w:pPr>
    </w:p>
    <w:p w14:paraId="7BB65FCF" w14:textId="77777777" w:rsidR="00D97B83" w:rsidRPr="0070099B" w:rsidRDefault="00D97B83" w:rsidP="00EE4935">
      <w:pPr>
        <w:pStyle w:val="MDPI51figurecaption"/>
        <w:ind w:left="0"/>
        <w:rPr>
          <w:color w:val="0D0D0D" w:themeColor="text1" w:themeTint="F2"/>
        </w:rPr>
      </w:pPr>
    </w:p>
    <w:p w14:paraId="29A1C44E" w14:textId="3854C52B" w:rsidR="00092E02" w:rsidRPr="00EE4935" w:rsidRDefault="00F361A3" w:rsidP="00EE4935">
      <w:pPr>
        <w:pStyle w:val="MDPI21heading1"/>
        <w:rPr>
          <w:color w:val="0D0D0D" w:themeColor="text1" w:themeTint="F2"/>
        </w:rPr>
      </w:pPr>
      <w:r w:rsidRPr="0070099B">
        <w:rPr>
          <w:color w:val="0D0D0D" w:themeColor="text1" w:themeTint="F2"/>
        </w:rPr>
        <w:t>3</w:t>
      </w:r>
      <w:r w:rsidR="00A27482" w:rsidRPr="0070099B">
        <w:rPr>
          <w:color w:val="0D0D0D" w:themeColor="text1" w:themeTint="F2"/>
        </w:rPr>
        <w:t xml:space="preserve">.1 </w:t>
      </w:r>
      <w:r w:rsidR="002C64FD" w:rsidRPr="0070099B">
        <w:rPr>
          <w:color w:val="0D0D0D" w:themeColor="text1" w:themeTint="F2"/>
        </w:rPr>
        <w:t xml:space="preserve">Dataset </w:t>
      </w:r>
      <w:r w:rsidR="00FD0F8B" w:rsidRPr="0070099B">
        <w:rPr>
          <w:color w:val="0D0D0D" w:themeColor="text1" w:themeTint="F2"/>
        </w:rPr>
        <w:t>Preprocessing</w:t>
      </w:r>
    </w:p>
    <w:p w14:paraId="3DF4B5DC" w14:textId="77777777" w:rsidR="00092E02" w:rsidRPr="0070099B" w:rsidRDefault="00092E02" w:rsidP="00856624">
      <w:pPr>
        <w:pStyle w:val="MDPI21heading1"/>
        <w:jc w:val="center"/>
        <w:rPr>
          <w:color w:val="0D0D0D" w:themeColor="text1" w:themeTint="F2"/>
        </w:rPr>
      </w:pPr>
      <w:r w:rsidRPr="0070099B">
        <w:rPr>
          <w:noProof/>
          <w:snapToGrid/>
          <w:color w:val="0D0D0D" w:themeColor="text1" w:themeTint="F2"/>
        </w:rPr>
        <w:drawing>
          <wp:inline distT="0" distB="0" distL="0" distR="0" wp14:anchorId="1F702D58" wp14:editId="1EECC4A6">
            <wp:extent cx="3886676" cy="328320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1956" cy="3321449"/>
                    </a:xfrm>
                    <a:prstGeom prst="rect">
                      <a:avLst/>
                    </a:prstGeom>
                  </pic:spPr>
                </pic:pic>
              </a:graphicData>
            </a:graphic>
          </wp:inline>
        </w:drawing>
      </w:r>
    </w:p>
    <w:p w14:paraId="6377EC1D" w14:textId="49E21E8C" w:rsidR="00092E02" w:rsidRPr="0070099B" w:rsidRDefault="00092E02" w:rsidP="00092E02">
      <w:pPr>
        <w:pStyle w:val="MDPI51figurecaption"/>
        <w:rPr>
          <w:color w:val="0D0D0D" w:themeColor="text1" w:themeTint="F2"/>
          <w:lang w:eastAsia="ko-KR"/>
        </w:rPr>
      </w:pPr>
      <w:r w:rsidRPr="0070099B">
        <w:rPr>
          <w:b/>
          <w:color w:val="0D0D0D" w:themeColor="text1" w:themeTint="F2"/>
        </w:rPr>
        <w:t xml:space="preserve">Figure 3. </w:t>
      </w:r>
      <w:r w:rsidRPr="0070099B">
        <w:rPr>
          <w:color w:val="0D0D0D" w:themeColor="text1" w:themeTint="F2"/>
        </w:rPr>
        <w:t xml:space="preserve">Preprocess method for raw PPG and ABP signals. It contains a signal quality verification method for time and frequency domains. </w:t>
      </w:r>
      <w:r w:rsidRPr="0070099B">
        <w:rPr>
          <w:color w:val="0D0D0D" w:themeColor="text1" w:themeTint="F2"/>
          <w:lang w:eastAsia="ko-KR"/>
        </w:rPr>
        <w:t>Derivative features were extracted from PPG signals and DBP, and SBP labels were generated from ABP signals.</w:t>
      </w:r>
    </w:p>
    <w:p w14:paraId="15EEC19C" w14:textId="1029BC53" w:rsidR="00506127" w:rsidRPr="0070099B" w:rsidRDefault="00571CBE" w:rsidP="00092E02">
      <w:pPr>
        <w:pStyle w:val="MDPI21heading1"/>
        <w:ind w:firstLine="425"/>
        <w:rPr>
          <w:color w:val="0D0D0D" w:themeColor="text1" w:themeTint="F2"/>
          <w:lang w:eastAsia="ko-KR"/>
        </w:rPr>
      </w:pPr>
      <w:r w:rsidRPr="0070099B">
        <w:rPr>
          <w:b w:val="0"/>
          <w:bCs/>
          <w:color w:val="0D0D0D" w:themeColor="text1" w:themeTint="F2"/>
        </w:rPr>
        <w:t>Figure</w:t>
      </w:r>
      <w:r w:rsidRPr="0070099B">
        <w:rPr>
          <w:color w:val="0D0D0D" w:themeColor="text1" w:themeTint="F2"/>
        </w:rPr>
        <w:t xml:space="preserve"> </w:t>
      </w:r>
      <w:r w:rsidRPr="0070099B">
        <w:rPr>
          <w:b w:val="0"/>
          <w:bCs/>
          <w:color w:val="0D0D0D" w:themeColor="text1" w:themeTint="F2"/>
        </w:rPr>
        <w:t>3</w:t>
      </w:r>
      <w:r w:rsidR="006D3034" w:rsidRPr="0070099B">
        <w:rPr>
          <w:rFonts w:eastAsia="바탕" w:cs="바탕"/>
          <w:b w:val="0"/>
          <w:bCs/>
          <w:color w:val="0D0D0D" w:themeColor="text1" w:themeTint="F2"/>
          <w:lang w:eastAsia="ko-KR"/>
        </w:rPr>
        <w:t xml:space="preserve"> is a schematic of how the PPG and ABP </w:t>
      </w:r>
      <w:r w:rsidR="00E42134" w:rsidRPr="0070099B">
        <w:rPr>
          <w:rFonts w:eastAsia="바탕" w:cs="바탕"/>
          <w:b w:val="0"/>
          <w:bCs/>
          <w:color w:val="0D0D0D" w:themeColor="text1" w:themeTint="F2"/>
          <w:lang w:eastAsia="ko-KR"/>
        </w:rPr>
        <w:t>signals</w:t>
      </w:r>
      <w:r w:rsidR="006D3034" w:rsidRPr="0070099B">
        <w:rPr>
          <w:rFonts w:eastAsia="바탕" w:cs="바탕"/>
          <w:b w:val="0"/>
          <w:bCs/>
          <w:color w:val="0D0D0D" w:themeColor="text1" w:themeTint="F2"/>
          <w:lang w:eastAsia="ko-KR"/>
        </w:rPr>
        <w:t xml:space="preserve"> containing a lot of noise were pre-processed. Blue, red, and green lines indicate processing for </w:t>
      </w:r>
      <w:r w:rsidR="00E42134" w:rsidRPr="0070099B">
        <w:rPr>
          <w:rFonts w:eastAsia="바탕" w:cs="바탕"/>
          <w:b w:val="0"/>
          <w:bCs/>
          <w:color w:val="0D0D0D" w:themeColor="text1" w:themeTint="F2"/>
          <w:lang w:eastAsia="ko-KR"/>
        </w:rPr>
        <w:t xml:space="preserve">the </w:t>
      </w:r>
      <w:r w:rsidR="006D3034" w:rsidRPr="0070099B">
        <w:rPr>
          <w:rFonts w:eastAsia="바탕" w:cs="바탕"/>
          <w:b w:val="0"/>
          <w:bCs/>
          <w:color w:val="0D0D0D" w:themeColor="text1" w:themeTint="F2"/>
          <w:lang w:eastAsia="ko-KR"/>
        </w:rPr>
        <w:t xml:space="preserve">PPG signal, </w:t>
      </w:r>
      <w:r w:rsidR="00B31ED8">
        <w:rPr>
          <w:rFonts w:eastAsia="바탕" w:cs="바탕" w:hint="eastAsia"/>
          <w:b w:val="0"/>
          <w:bCs/>
          <w:color w:val="0D0D0D" w:themeColor="text1" w:themeTint="F2"/>
          <w:lang w:eastAsia="ko-KR"/>
        </w:rPr>
        <w:t>for the ABP sign</w:t>
      </w:r>
      <w:r w:rsidR="00B31ED8">
        <w:rPr>
          <w:rFonts w:eastAsia="바탕" w:cs="바탕"/>
          <w:b w:val="0"/>
          <w:bCs/>
          <w:color w:val="0D0D0D" w:themeColor="text1" w:themeTint="F2"/>
          <w:lang w:eastAsia="ko-KR"/>
        </w:rPr>
        <w:t xml:space="preserve">al, and </w:t>
      </w:r>
      <w:r w:rsidR="006D3034" w:rsidRPr="0070099B">
        <w:rPr>
          <w:rFonts w:eastAsia="바탕" w:cs="바탕"/>
          <w:b w:val="0"/>
          <w:bCs/>
          <w:color w:val="0D0D0D" w:themeColor="text1" w:themeTint="F2"/>
          <w:lang w:eastAsia="ko-KR"/>
        </w:rPr>
        <w:t>for both, respectively.</w:t>
      </w:r>
    </w:p>
    <w:p w14:paraId="25027F50" w14:textId="765F352F" w:rsidR="002F5CDF" w:rsidRPr="0070099B" w:rsidRDefault="00F361A3" w:rsidP="002F5CDF">
      <w:pPr>
        <w:pStyle w:val="MDPI21heading1"/>
        <w:rPr>
          <w:rFonts w:eastAsia="바탕" w:cs="바탕"/>
          <w:color w:val="0D0D0D" w:themeColor="text1" w:themeTint="F2"/>
          <w:lang w:eastAsia="ko-KR"/>
        </w:rPr>
      </w:pPr>
      <w:r w:rsidRPr="0070099B">
        <w:rPr>
          <w:color w:val="0D0D0D" w:themeColor="text1" w:themeTint="F2"/>
        </w:rPr>
        <w:t>3</w:t>
      </w:r>
      <w:r w:rsidR="002F5CDF" w:rsidRPr="0070099B">
        <w:rPr>
          <w:color w:val="0D0D0D" w:themeColor="text1" w:themeTint="F2"/>
        </w:rPr>
        <w:t xml:space="preserve">.1.1 </w:t>
      </w:r>
      <w:r w:rsidR="007E1E4E" w:rsidRPr="0070099B">
        <w:rPr>
          <w:rFonts w:eastAsia="바탕" w:cs="바탕"/>
          <w:color w:val="0D0D0D" w:themeColor="text1" w:themeTint="F2"/>
          <w:lang w:eastAsia="ko-KR"/>
        </w:rPr>
        <w:t>Signal qu</w:t>
      </w:r>
      <w:r w:rsidR="009331C1" w:rsidRPr="0070099B">
        <w:rPr>
          <w:rFonts w:eastAsia="바탕" w:cs="바탕"/>
          <w:color w:val="0D0D0D" w:themeColor="text1" w:themeTint="F2"/>
          <w:lang w:eastAsia="ko-KR"/>
        </w:rPr>
        <w:t>ality verification</w:t>
      </w:r>
    </w:p>
    <w:p w14:paraId="19B90B61" w14:textId="085ED420" w:rsidR="00335FD5" w:rsidRPr="0070099B" w:rsidRDefault="00C95694" w:rsidP="00335FD5">
      <w:pPr>
        <w:pStyle w:val="MDPI21heading1"/>
        <w:ind w:firstLine="425"/>
        <w:rPr>
          <w:rFonts w:eastAsia="바탕" w:cs="바탕"/>
          <w:b w:val="0"/>
          <w:bCs/>
          <w:color w:val="0D0D0D" w:themeColor="text1" w:themeTint="F2"/>
          <w:lang w:eastAsia="ko-KR"/>
        </w:rPr>
      </w:pPr>
      <w:r w:rsidRPr="0070099B">
        <w:rPr>
          <w:rFonts w:eastAsia="바탕" w:cs="바탕"/>
          <w:b w:val="0"/>
          <w:bCs/>
          <w:color w:val="0D0D0D" w:themeColor="text1" w:themeTint="F2"/>
          <w:lang w:eastAsia="ko-KR"/>
        </w:rPr>
        <w:t xml:space="preserve">Since the </w:t>
      </w:r>
      <w:r w:rsidR="00B31ED8">
        <w:rPr>
          <w:rFonts w:eastAsia="바탕" w:cs="바탕" w:hint="eastAsia"/>
          <w:b w:val="0"/>
          <w:bCs/>
          <w:color w:val="0D0D0D" w:themeColor="text1" w:themeTint="F2"/>
          <w:lang w:eastAsia="ko-KR"/>
        </w:rPr>
        <w:t>data used</w:t>
      </w:r>
      <w:r w:rsidR="00BB0E13" w:rsidRPr="0070099B">
        <w:rPr>
          <w:rFonts w:eastAsia="바탕" w:cs="바탕"/>
          <w:b w:val="0"/>
          <w:bCs/>
          <w:color w:val="0D0D0D" w:themeColor="text1" w:themeTint="F2"/>
          <w:lang w:eastAsia="ko-KR"/>
        </w:rPr>
        <w:t xml:space="preserve"> </w:t>
      </w:r>
      <w:r w:rsidR="000C387E" w:rsidRPr="0070099B">
        <w:rPr>
          <w:rFonts w:eastAsia="바탕" w:cs="바탕"/>
          <w:b w:val="0"/>
          <w:bCs/>
          <w:color w:val="0D0D0D" w:themeColor="text1" w:themeTint="F2"/>
          <w:lang w:eastAsia="ko-KR"/>
        </w:rPr>
        <w:t xml:space="preserve">is from </w:t>
      </w:r>
      <w:r w:rsidR="00CE3A47" w:rsidRPr="0070099B">
        <w:rPr>
          <w:rFonts w:eastAsia="바탕" w:cs="바탕"/>
          <w:b w:val="0"/>
          <w:bCs/>
          <w:color w:val="0D0D0D" w:themeColor="text1" w:themeTint="F2"/>
          <w:lang w:eastAsia="ko-KR"/>
        </w:rPr>
        <w:t xml:space="preserve">the </w:t>
      </w:r>
      <w:r w:rsidRPr="0070099B">
        <w:rPr>
          <w:rFonts w:eastAsia="바탕" w:cs="바탕"/>
          <w:b w:val="0"/>
          <w:bCs/>
          <w:color w:val="0D0D0D" w:themeColor="text1" w:themeTint="F2"/>
          <w:lang w:eastAsia="ko-KR"/>
        </w:rPr>
        <w:t>intensive care unit (ICU)</w:t>
      </w:r>
      <w:r w:rsidR="00EE7C95" w:rsidRPr="0070099B">
        <w:rPr>
          <w:rFonts w:eastAsia="바탕" w:cs="바탕"/>
          <w:b w:val="0"/>
          <w:bCs/>
          <w:color w:val="0D0D0D" w:themeColor="text1" w:themeTint="F2"/>
          <w:lang w:eastAsia="ko-KR"/>
        </w:rPr>
        <w:t>,</w:t>
      </w:r>
      <w:r w:rsidRPr="0070099B">
        <w:rPr>
          <w:rFonts w:eastAsia="바탕" w:cs="바탕"/>
          <w:b w:val="0"/>
          <w:bCs/>
          <w:color w:val="0D0D0D" w:themeColor="text1" w:themeTint="F2"/>
          <w:lang w:eastAsia="ko-KR"/>
        </w:rPr>
        <w:t xml:space="preserve"> </w:t>
      </w:r>
      <w:r w:rsidR="000C387E" w:rsidRPr="0070099B">
        <w:rPr>
          <w:rFonts w:eastAsia="바탕" w:cs="바탕"/>
          <w:b w:val="0"/>
          <w:bCs/>
          <w:color w:val="0D0D0D" w:themeColor="text1" w:themeTint="F2"/>
          <w:lang w:eastAsia="ko-KR"/>
        </w:rPr>
        <w:t>including</w:t>
      </w:r>
      <w:r w:rsidRPr="0070099B">
        <w:rPr>
          <w:rFonts w:eastAsia="바탕" w:cs="바탕"/>
          <w:b w:val="0"/>
          <w:bCs/>
          <w:color w:val="0D0D0D" w:themeColor="text1" w:themeTint="F2"/>
          <w:lang w:eastAsia="ko-KR"/>
        </w:rPr>
        <w:t xml:space="preserve"> a patient moving to a ward or an emergency, it is necessary </w:t>
      </w:r>
      <w:r w:rsidR="00BB0E13" w:rsidRPr="0070099B">
        <w:rPr>
          <w:rFonts w:eastAsia="바탕" w:cs="바탕"/>
          <w:b w:val="0"/>
          <w:bCs/>
          <w:color w:val="0D0D0D" w:themeColor="text1" w:themeTint="F2"/>
          <w:lang w:eastAsia="ko-KR"/>
        </w:rPr>
        <w:t xml:space="preserve">to </w:t>
      </w:r>
      <w:r w:rsidR="00DC474C" w:rsidRPr="0070099B">
        <w:rPr>
          <w:rFonts w:eastAsia="바탕" w:cs="바탕"/>
          <w:b w:val="0"/>
          <w:bCs/>
          <w:color w:val="0D0D0D" w:themeColor="text1" w:themeTint="F2"/>
          <w:lang w:eastAsia="ko-KR"/>
        </w:rPr>
        <w:t>remove</w:t>
      </w:r>
      <w:r w:rsidRPr="0070099B">
        <w:rPr>
          <w:rFonts w:eastAsia="바탕" w:cs="바탕"/>
          <w:b w:val="0"/>
          <w:bCs/>
          <w:color w:val="0D0D0D" w:themeColor="text1" w:themeTint="F2"/>
          <w:lang w:eastAsia="ko-KR"/>
        </w:rPr>
        <w:t xml:space="preserve"> the </w:t>
      </w:r>
      <w:r w:rsidR="00DC474C" w:rsidRPr="0070099B">
        <w:rPr>
          <w:rFonts w:eastAsia="바탕" w:cs="바탕"/>
          <w:b w:val="0"/>
          <w:bCs/>
          <w:color w:val="0D0D0D" w:themeColor="text1" w:themeTint="F2"/>
          <w:lang w:eastAsia="ko-KR"/>
        </w:rPr>
        <w:t>data</w:t>
      </w:r>
      <w:r w:rsidRPr="0070099B">
        <w:rPr>
          <w:rFonts w:eastAsia="바탕" w:cs="바탕"/>
          <w:b w:val="0"/>
          <w:bCs/>
          <w:color w:val="0D0D0D" w:themeColor="text1" w:themeTint="F2"/>
          <w:lang w:eastAsia="ko-KR"/>
        </w:rPr>
        <w:t xml:space="preserve"> that is not </w:t>
      </w:r>
      <w:r w:rsidR="004662DE" w:rsidRPr="0070099B">
        <w:rPr>
          <w:rFonts w:eastAsia="바탕" w:cs="바탕"/>
          <w:b w:val="0"/>
          <w:bCs/>
          <w:color w:val="0D0D0D" w:themeColor="text1" w:themeTint="F2"/>
          <w:lang w:eastAsia="ko-KR"/>
        </w:rPr>
        <w:t>measured correctly</w:t>
      </w:r>
      <w:r w:rsidRPr="0070099B">
        <w:rPr>
          <w:rFonts w:eastAsia="바탕" w:cs="바탕"/>
          <w:b w:val="0"/>
          <w:bCs/>
          <w:color w:val="0D0D0D" w:themeColor="text1" w:themeTint="F2"/>
          <w:lang w:eastAsia="ko-KR"/>
        </w:rPr>
        <w:t>.</w:t>
      </w:r>
      <w:r w:rsidR="00335FD5" w:rsidRPr="0070099B">
        <w:rPr>
          <w:color w:val="0D0D0D" w:themeColor="text1" w:themeTint="F2"/>
        </w:rPr>
        <w:t xml:space="preserve"> </w:t>
      </w:r>
      <w:r w:rsidR="0064272A" w:rsidRPr="0070099B">
        <w:rPr>
          <w:rFonts w:eastAsia="바탕" w:cs="바탕"/>
          <w:b w:val="0"/>
          <w:bCs/>
          <w:color w:val="0D0D0D" w:themeColor="text1" w:themeTint="F2"/>
          <w:lang w:eastAsia="ko-KR"/>
        </w:rPr>
        <w:t>First, the measured data va</w:t>
      </w:r>
      <w:r w:rsidR="00B303FC" w:rsidRPr="0070099B">
        <w:rPr>
          <w:rFonts w:eastAsia="바탕" w:cs="바탕"/>
          <w:b w:val="0"/>
          <w:bCs/>
          <w:color w:val="0D0D0D" w:themeColor="text1" w:themeTint="F2"/>
          <w:lang w:eastAsia="ko-KR"/>
        </w:rPr>
        <w:t>ries</w:t>
      </w:r>
      <w:r w:rsidR="0064272A" w:rsidRPr="0070099B">
        <w:rPr>
          <w:rFonts w:eastAsia="바탕" w:cs="바탕"/>
          <w:b w:val="0"/>
          <w:bCs/>
          <w:color w:val="0D0D0D" w:themeColor="text1" w:themeTint="F2"/>
          <w:lang w:eastAsia="ko-KR"/>
        </w:rPr>
        <w:t xml:space="preserve"> </w:t>
      </w:r>
      <w:r w:rsidR="00B303FC" w:rsidRPr="0070099B">
        <w:rPr>
          <w:rFonts w:eastAsia="바탕" w:cs="바탕"/>
          <w:b w:val="0"/>
          <w:bCs/>
          <w:color w:val="0D0D0D" w:themeColor="text1" w:themeTint="F2"/>
          <w:lang w:eastAsia="ko-KR"/>
        </w:rPr>
        <w:t xml:space="preserve">in </w:t>
      </w:r>
      <w:r w:rsidR="0064272A" w:rsidRPr="0070099B">
        <w:rPr>
          <w:rFonts w:eastAsia="바탕" w:cs="바탕"/>
          <w:b w:val="0"/>
          <w:bCs/>
          <w:color w:val="0D0D0D" w:themeColor="text1" w:themeTint="F2"/>
          <w:lang w:eastAsia="ko-KR"/>
        </w:rPr>
        <w:t xml:space="preserve">time, ranging from several tens of seconds to </w:t>
      </w:r>
      <w:r w:rsidR="0064272A" w:rsidRPr="0070099B">
        <w:rPr>
          <w:rFonts w:eastAsia="바탕" w:cs="바탕"/>
          <w:b w:val="0"/>
          <w:bCs/>
          <w:color w:val="0D0D0D" w:themeColor="text1" w:themeTint="F2"/>
          <w:lang w:eastAsia="ko-KR"/>
        </w:rPr>
        <w:lastRenderedPageBreak/>
        <w:t xml:space="preserve">several hours, </w:t>
      </w:r>
      <w:r w:rsidR="00B303FC" w:rsidRPr="0070099B">
        <w:rPr>
          <w:rFonts w:eastAsia="바탕" w:cs="바탕"/>
          <w:b w:val="0"/>
          <w:bCs/>
          <w:color w:val="0D0D0D" w:themeColor="text1" w:themeTint="F2"/>
          <w:lang w:eastAsia="ko-KR"/>
        </w:rPr>
        <w:t xml:space="preserve">and </w:t>
      </w:r>
      <w:r w:rsidR="0064272A" w:rsidRPr="0070099B">
        <w:rPr>
          <w:rFonts w:eastAsia="바탕" w:cs="바탕"/>
          <w:b w:val="0"/>
          <w:bCs/>
          <w:color w:val="0D0D0D" w:themeColor="text1" w:themeTint="F2"/>
          <w:lang w:eastAsia="ko-KR"/>
        </w:rPr>
        <w:t xml:space="preserve">were divided into 6 seconds, </w:t>
      </w:r>
      <w:r w:rsidR="00B303FC" w:rsidRPr="0070099B">
        <w:rPr>
          <w:rFonts w:eastAsia="바탕" w:cs="바탕"/>
          <w:b w:val="0"/>
          <w:bCs/>
          <w:color w:val="0D0D0D" w:themeColor="text1" w:themeTint="F2"/>
          <w:lang w:eastAsia="ko-KR"/>
        </w:rPr>
        <w:t xml:space="preserve">in </w:t>
      </w:r>
      <w:r w:rsidR="0064272A" w:rsidRPr="0070099B">
        <w:rPr>
          <w:rFonts w:eastAsia="바탕" w:cs="바탕"/>
          <w:b w:val="0"/>
          <w:bCs/>
          <w:color w:val="0D0D0D" w:themeColor="text1" w:themeTint="F2"/>
          <w:lang w:eastAsia="ko-KR"/>
        </w:rPr>
        <w:t xml:space="preserve">the same length, </w:t>
      </w:r>
      <w:r w:rsidR="00B303FC" w:rsidRPr="0070099B">
        <w:rPr>
          <w:rFonts w:eastAsia="바탕" w:cs="바탕"/>
          <w:b w:val="0"/>
          <w:bCs/>
          <w:color w:val="0D0D0D" w:themeColor="text1" w:themeTint="F2"/>
          <w:lang w:eastAsia="ko-KR"/>
        </w:rPr>
        <w:t>for the model input</w:t>
      </w:r>
      <w:r w:rsidR="0064272A" w:rsidRPr="0070099B">
        <w:rPr>
          <w:rFonts w:eastAsia="바탕" w:cs="바탕"/>
          <w:b w:val="0"/>
          <w:bCs/>
          <w:color w:val="0D0D0D" w:themeColor="text1" w:themeTint="F2"/>
          <w:lang w:eastAsia="ko-KR"/>
        </w:rPr>
        <w:t>.</w:t>
      </w:r>
      <w:r w:rsidR="00F02753" w:rsidRPr="0070099B">
        <w:rPr>
          <w:rFonts w:eastAsia="바탕" w:cs="바탕"/>
          <w:b w:val="0"/>
          <w:bCs/>
          <w:color w:val="0D0D0D" w:themeColor="text1" w:themeTint="F2"/>
          <w:lang w:eastAsia="ko-KR"/>
        </w:rPr>
        <w:t xml:space="preserve"> </w:t>
      </w:r>
      <w:r w:rsidR="00B303FC" w:rsidRPr="0070099B">
        <w:rPr>
          <w:rFonts w:eastAsia="바탕" w:cs="바탕"/>
          <w:b w:val="0"/>
          <w:bCs/>
          <w:color w:val="0D0D0D" w:themeColor="text1" w:themeTint="F2"/>
          <w:lang w:eastAsia="ko-KR"/>
        </w:rPr>
        <w:t>The raw d</w:t>
      </w:r>
      <w:r w:rsidR="00F02753" w:rsidRPr="0070099B">
        <w:rPr>
          <w:rFonts w:eastAsia="바탕" w:cs="바탕"/>
          <w:b w:val="0"/>
          <w:bCs/>
          <w:color w:val="0D0D0D" w:themeColor="text1" w:themeTint="F2"/>
          <w:lang w:eastAsia="ko-KR"/>
        </w:rPr>
        <w:t>ata</w:t>
      </w:r>
      <w:r w:rsidR="00B303FC" w:rsidRPr="0070099B">
        <w:rPr>
          <w:rFonts w:eastAsia="바탕" w:cs="바탕"/>
          <w:b w:val="0"/>
          <w:bCs/>
          <w:color w:val="0D0D0D" w:themeColor="text1" w:themeTint="F2"/>
          <w:lang w:eastAsia="ko-KR"/>
        </w:rPr>
        <w:t>set</w:t>
      </w:r>
      <w:r w:rsidR="00F02753" w:rsidRPr="0070099B">
        <w:rPr>
          <w:rFonts w:eastAsia="바탕" w:cs="바탕"/>
          <w:b w:val="0"/>
          <w:bCs/>
          <w:color w:val="0D0D0D" w:themeColor="text1" w:themeTint="F2"/>
          <w:lang w:eastAsia="ko-KR"/>
        </w:rPr>
        <w:t xml:space="preserve"> sampled at 125 Hz was </w:t>
      </w:r>
      <w:r w:rsidR="00571CBE" w:rsidRPr="0070099B">
        <w:rPr>
          <w:rFonts w:eastAsia="바탕" w:cs="바탕"/>
          <w:b w:val="0"/>
          <w:bCs/>
          <w:color w:val="0D0D0D" w:themeColor="text1" w:themeTint="F2"/>
          <w:lang w:eastAsia="ko-KR"/>
        </w:rPr>
        <w:t>down-sampled</w:t>
      </w:r>
      <w:r w:rsidR="00F02753" w:rsidRPr="0070099B">
        <w:rPr>
          <w:rFonts w:eastAsia="바탕" w:cs="바탕"/>
          <w:b w:val="0"/>
          <w:bCs/>
          <w:color w:val="0D0D0D" w:themeColor="text1" w:themeTint="F2"/>
          <w:lang w:eastAsia="ko-KR"/>
        </w:rPr>
        <w:t xml:space="preserve"> to 60 Hz </w:t>
      </w:r>
      <w:r w:rsidR="00EE7C95" w:rsidRPr="0070099B">
        <w:rPr>
          <w:rFonts w:eastAsia="바탕" w:cs="바탕"/>
          <w:b w:val="0"/>
          <w:bCs/>
          <w:color w:val="0D0D0D" w:themeColor="text1" w:themeTint="F2"/>
          <w:lang w:eastAsia="ko-KR"/>
        </w:rPr>
        <w:t xml:space="preserve">to broaden the application range and reduce the </w:t>
      </w:r>
      <w:r w:rsidR="00B31ED8">
        <w:rPr>
          <w:rFonts w:eastAsia="바탕" w:cs="바탕" w:hint="eastAsia"/>
          <w:b w:val="0"/>
          <w:bCs/>
          <w:color w:val="0D0D0D" w:themeColor="text1" w:themeTint="F2"/>
          <w:lang w:eastAsia="ko-KR"/>
        </w:rPr>
        <w:t>model's load</w:t>
      </w:r>
      <w:r w:rsidR="00F02753" w:rsidRPr="0070099B">
        <w:rPr>
          <w:rFonts w:eastAsia="바탕" w:cs="바탕"/>
          <w:b w:val="0"/>
          <w:bCs/>
          <w:color w:val="0D0D0D" w:themeColor="text1" w:themeTint="F2"/>
          <w:lang w:eastAsia="ko-KR"/>
        </w:rPr>
        <w:t>. Remove data that includes unmeasured parts.</w:t>
      </w:r>
      <w:r w:rsidR="00F8734B" w:rsidRPr="0070099B">
        <w:rPr>
          <w:rFonts w:eastAsia="바탕" w:cs="바탕"/>
          <w:b w:val="0"/>
          <w:bCs/>
          <w:color w:val="0D0D0D" w:themeColor="text1" w:themeTint="F2"/>
          <w:lang w:eastAsia="ko-KR"/>
        </w:rPr>
        <w:t xml:space="preserve"> After that, </w:t>
      </w:r>
      <w:r w:rsidR="00A25305">
        <w:rPr>
          <w:rFonts w:eastAsia="바탕" w:cs="바탕" w:hint="eastAsia"/>
          <w:b w:val="0"/>
          <w:bCs/>
          <w:color w:val="0D0D0D" w:themeColor="text1" w:themeTint="F2"/>
          <w:lang w:eastAsia="ko-KR"/>
        </w:rPr>
        <w:t>PPG and ABP peak detection</w:t>
      </w:r>
      <w:r w:rsidR="00F8734B" w:rsidRPr="0070099B">
        <w:rPr>
          <w:rFonts w:eastAsia="바탕" w:cs="바탕"/>
          <w:b w:val="0"/>
          <w:bCs/>
          <w:color w:val="0D0D0D" w:themeColor="text1" w:themeTint="F2"/>
          <w:lang w:eastAsia="ko-KR"/>
        </w:rPr>
        <w:t xml:space="preserve"> was performed</w:t>
      </w:r>
      <w:r w:rsidR="00947616" w:rsidRPr="0070099B">
        <w:rPr>
          <w:rFonts w:eastAsia="바탕" w:cs="바탕"/>
          <w:b w:val="0"/>
          <w:bCs/>
          <w:color w:val="0D0D0D" w:themeColor="text1" w:themeTint="F2"/>
          <w:lang w:eastAsia="ko-KR"/>
        </w:rPr>
        <w:t xml:space="preserve"> </w:t>
      </w:r>
      <w:r w:rsidR="00B31ED8">
        <w:rPr>
          <w:rFonts w:eastAsia="바탕" w:cs="바탕" w:hint="eastAsia"/>
          <w:b w:val="0"/>
          <w:bCs/>
          <w:color w:val="0D0D0D" w:themeColor="text1" w:themeTint="F2"/>
          <w:lang w:eastAsia="ko-KR"/>
        </w:rPr>
        <w:t>to</w:t>
      </w:r>
      <w:r w:rsidR="00105005" w:rsidRPr="0070099B">
        <w:rPr>
          <w:rFonts w:eastAsia="바탕" w:cs="바탕"/>
          <w:b w:val="0"/>
          <w:bCs/>
          <w:color w:val="0D0D0D" w:themeColor="text1" w:themeTint="F2"/>
          <w:lang w:eastAsia="ko-KR"/>
        </w:rPr>
        <w:t xml:space="preserve"> ensure that </w:t>
      </w:r>
      <w:r w:rsidR="00F8734B" w:rsidRPr="0070099B">
        <w:rPr>
          <w:rFonts w:eastAsia="바탕" w:cs="바탕"/>
          <w:b w:val="0"/>
          <w:bCs/>
          <w:color w:val="0D0D0D" w:themeColor="text1" w:themeTint="F2"/>
          <w:lang w:eastAsia="ko-KR"/>
        </w:rPr>
        <w:t xml:space="preserve">both measurement </w:t>
      </w:r>
      <w:r w:rsidR="00A25305">
        <w:rPr>
          <w:rFonts w:eastAsia="바탕" w:cs="바탕" w:hint="eastAsia"/>
          <w:b w:val="0"/>
          <w:bCs/>
          <w:color w:val="0D0D0D" w:themeColor="text1" w:themeTint="F2"/>
          <w:lang w:eastAsia="ko-KR"/>
        </w:rPr>
        <w:t>equipments</w:t>
      </w:r>
      <w:r w:rsidR="00F8734B" w:rsidRPr="0070099B">
        <w:rPr>
          <w:rFonts w:eastAsia="바탕" w:cs="바탕"/>
          <w:b w:val="0"/>
          <w:bCs/>
          <w:color w:val="0D0D0D" w:themeColor="text1" w:themeTint="F2"/>
          <w:lang w:eastAsia="ko-KR"/>
        </w:rPr>
        <w:t xml:space="preserve"> extracted the data without noise. In addition, </w:t>
      </w:r>
      <w:r w:rsidR="00105005" w:rsidRPr="0070099B">
        <w:rPr>
          <w:rFonts w:eastAsia="바탕" w:cs="바탕"/>
          <w:b w:val="0"/>
          <w:bCs/>
          <w:color w:val="0D0D0D" w:themeColor="text1" w:themeTint="F2"/>
          <w:lang w:eastAsia="ko-KR"/>
        </w:rPr>
        <w:t>the single cycle of signals was</w:t>
      </w:r>
      <w:r w:rsidR="00E1724C" w:rsidRPr="0070099B">
        <w:rPr>
          <w:rFonts w:eastAsia="바탕" w:cs="바탕"/>
          <w:b w:val="0"/>
          <w:bCs/>
          <w:color w:val="0D0D0D" w:themeColor="text1" w:themeTint="F2"/>
          <w:lang w:eastAsia="ko-KR"/>
        </w:rPr>
        <w:t xml:space="preserve"> extracted </w:t>
      </w:r>
      <w:r w:rsidR="00F8734B" w:rsidRPr="0070099B">
        <w:rPr>
          <w:rFonts w:eastAsia="바탕" w:cs="바탕"/>
          <w:b w:val="0"/>
          <w:bCs/>
          <w:color w:val="0D0D0D" w:themeColor="text1" w:themeTint="F2"/>
          <w:lang w:eastAsia="ko-KR"/>
        </w:rPr>
        <w:t>through FFT, and the correlation was obtained for every cycle</w:t>
      </w:r>
      <w:r w:rsidR="00554C96" w:rsidRPr="0070099B">
        <w:rPr>
          <w:rFonts w:eastAsia="바탕" w:cs="바탕"/>
          <w:b w:val="0"/>
          <w:bCs/>
          <w:color w:val="0D0D0D" w:themeColor="text1" w:themeTint="F2"/>
          <w:lang w:eastAsia="ko-KR"/>
        </w:rPr>
        <w:t>.</w:t>
      </w:r>
      <w:r w:rsidR="00F8734B" w:rsidRPr="0070099B">
        <w:rPr>
          <w:rFonts w:eastAsia="바탕" w:cs="바탕"/>
          <w:b w:val="0"/>
          <w:bCs/>
          <w:color w:val="0D0D0D" w:themeColor="text1" w:themeTint="F2"/>
          <w:lang w:eastAsia="ko-KR"/>
        </w:rPr>
        <w:t xml:space="preserve"> </w:t>
      </w:r>
      <w:r w:rsidR="00554C96" w:rsidRPr="0070099B">
        <w:rPr>
          <w:rFonts w:eastAsia="바탕" w:cs="바탕"/>
          <w:b w:val="0"/>
          <w:bCs/>
          <w:color w:val="0D0D0D" w:themeColor="text1" w:themeTint="F2"/>
          <w:lang w:eastAsia="ko-KR"/>
        </w:rPr>
        <w:t>D</w:t>
      </w:r>
      <w:r w:rsidR="00F8734B" w:rsidRPr="0070099B">
        <w:rPr>
          <w:rFonts w:eastAsia="바탕" w:cs="바탕"/>
          <w:b w:val="0"/>
          <w:bCs/>
          <w:color w:val="0D0D0D" w:themeColor="text1" w:themeTint="F2"/>
          <w:lang w:eastAsia="ko-KR"/>
        </w:rPr>
        <w:t>ata including abnormal</w:t>
      </w:r>
      <w:r w:rsidR="00554C96" w:rsidRPr="0070099B">
        <w:rPr>
          <w:rFonts w:eastAsia="바탕" w:cs="바탕"/>
          <w:b w:val="0"/>
          <w:bCs/>
          <w:color w:val="0D0D0D" w:themeColor="text1" w:themeTint="F2"/>
          <w:lang w:eastAsia="ko-KR"/>
        </w:rPr>
        <w:t xml:space="preserve"> correlation within 6 seconds</w:t>
      </w:r>
      <w:r w:rsidR="00F8734B" w:rsidRPr="0070099B">
        <w:rPr>
          <w:rFonts w:eastAsia="바탕" w:cs="바탕"/>
          <w:b w:val="0"/>
          <w:bCs/>
          <w:color w:val="0D0D0D" w:themeColor="text1" w:themeTint="F2"/>
          <w:lang w:eastAsia="ko-KR"/>
        </w:rPr>
        <w:t xml:space="preserve"> were also deleted.</w:t>
      </w:r>
      <w:r w:rsidR="00AB03A4" w:rsidRPr="0070099B">
        <w:rPr>
          <w:rFonts w:eastAsia="바탕" w:cs="바탕"/>
          <w:b w:val="0"/>
          <w:bCs/>
          <w:color w:val="0D0D0D" w:themeColor="text1" w:themeTint="F2"/>
          <w:lang w:eastAsia="ko-KR"/>
        </w:rPr>
        <w:t xml:space="preserve"> After </w:t>
      </w:r>
      <w:r w:rsidR="009E3F17" w:rsidRPr="0070099B">
        <w:rPr>
          <w:rFonts w:eastAsia="바탕" w:cs="바탕"/>
          <w:b w:val="0"/>
          <w:bCs/>
          <w:color w:val="0D0D0D" w:themeColor="text1" w:themeTint="F2"/>
          <w:lang w:eastAsia="ko-KR"/>
        </w:rPr>
        <w:t xml:space="preserve">signal quality verification, refined PPG and ABP signals were used to create </w:t>
      </w:r>
      <w:r w:rsidR="007D3579" w:rsidRPr="0070099B">
        <w:rPr>
          <w:rFonts w:eastAsia="바탕" w:cs="바탕"/>
          <w:b w:val="0"/>
          <w:bCs/>
          <w:color w:val="0D0D0D" w:themeColor="text1" w:themeTint="F2"/>
          <w:lang w:eastAsia="ko-KR"/>
        </w:rPr>
        <w:t xml:space="preserve">inputs </w:t>
      </w:r>
      <w:r w:rsidR="007523EC" w:rsidRPr="0070099B">
        <w:rPr>
          <w:rFonts w:eastAsia="바탕" w:cs="바탕"/>
          <w:b w:val="0"/>
          <w:bCs/>
          <w:color w:val="0D0D0D" w:themeColor="text1" w:themeTint="F2"/>
          <w:lang w:eastAsia="ko-KR"/>
        </w:rPr>
        <w:t>for</w:t>
      </w:r>
      <w:r w:rsidR="007D3579" w:rsidRPr="0070099B">
        <w:rPr>
          <w:rFonts w:eastAsia="바탕" w:cs="바탕"/>
          <w:b w:val="0"/>
          <w:bCs/>
          <w:color w:val="0D0D0D" w:themeColor="text1" w:themeTint="F2"/>
          <w:lang w:eastAsia="ko-KR"/>
        </w:rPr>
        <w:t xml:space="preserve"> the model.</w:t>
      </w:r>
    </w:p>
    <w:p w14:paraId="596DC922" w14:textId="639BB352" w:rsidR="000328D5" w:rsidRPr="0070099B" w:rsidRDefault="00F361A3" w:rsidP="000328D5">
      <w:pPr>
        <w:pStyle w:val="MDPI21heading1"/>
        <w:rPr>
          <w:rFonts w:eastAsia="맑은 고딕"/>
          <w:color w:val="0D0D0D" w:themeColor="text1" w:themeTint="F2"/>
          <w:lang w:eastAsia="ko-KR"/>
        </w:rPr>
      </w:pPr>
      <w:r w:rsidRPr="0070099B">
        <w:rPr>
          <w:rFonts w:eastAsia="맑은 고딕"/>
          <w:color w:val="0D0D0D" w:themeColor="text1" w:themeTint="F2"/>
          <w:lang w:eastAsia="ko-KR"/>
        </w:rPr>
        <w:t>3</w:t>
      </w:r>
      <w:r w:rsidR="009E55CB" w:rsidRPr="0070099B">
        <w:rPr>
          <w:rFonts w:eastAsia="맑은 고딕"/>
          <w:color w:val="0D0D0D" w:themeColor="text1" w:themeTint="F2"/>
          <w:lang w:eastAsia="ko-KR"/>
        </w:rPr>
        <w:t>.1.</w:t>
      </w:r>
      <w:r w:rsidR="007D3579" w:rsidRPr="0070099B">
        <w:rPr>
          <w:rFonts w:eastAsia="맑은 고딕"/>
          <w:color w:val="0D0D0D" w:themeColor="text1" w:themeTint="F2"/>
          <w:lang w:eastAsia="ko-KR"/>
        </w:rPr>
        <w:t>2</w:t>
      </w:r>
      <w:r w:rsidR="000328D5" w:rsidRPr="0070099B">
        <w:rPr>
          <w:rFonts w:eastAsia="맑은 고딕"/>
          <w:color w:val="0D0D0D" w:themeColor="text1" w:themeTint="F2"/>
          <w:lang w:eastAsia="ko-KR"/>
        </w:rPr>
        <w:t xml:space="preserve"> Derivative feature extraction</w:t>
      </w:r>
    </w:p>
    <w:p w14:paraId="1588DE4A" w14:textId="061C1F9D" w:rsidR="00856624" w:rsidRPr="0070099B" w:rsidRDefault="00116BC6" w:rsidP="000F4C31">
      <w:pPr>
        <w:pStyle w:val="MDPI21heading1"/>
        <w:ind w:firstLine="425"/>
        <w:rPr>
          <w:rFonts w:eastAsia="맑은 고딕" w:cs="맑은 고딕"/>
          <w:b w:val="0"/>
          <w:bCs/>
          <w:color w:val="0D0D0D" w:themeColor="text1" w:themeTint="F2"/>
          <w:lang w:eastAsia="ko-KR"/>
        </w:rPr>
      </w:pPr>
      <w:r w:rsidRPr="0070099B">
        <w:rPr>
          <w:rFonts w:eastAsia="맑은 고딕" w:cs="맑은 고딕"/>
          <w:b w:val="0"/>
          <w:bCs/>
          <w:color w:val="0D0D0D" w:themeColor="text1" w:themeTint="F2"/>
          <w:lang w:eastAsia="ko-KR"/>
        </w:rPr>
        <w:t>In BP Measurement, SBP and DBP can indicate one’s cardiovascular health.</w:t>
      </w:r>
      <w:r w:rsidR="001B073D" w:rsidRPr="0070099B">
        <w:rPr>
          <w:rFonts w:eastAsia="맑은 고딕" w:cs="맑은 고딕"/>
          <w:b w:val="0"/>
          <w:bCs/>
          <w:color w:val="0D0D0D" w:themeColor="text1" w:themeTint="F2"/>
          <w:lang w:eastAsia="ko-KR"/>
        </w:rPr>
        <w:t xml:space="preserve"> Though, as mentioned above, inspecting the shape of a signal that the left ventricle creates implies many bio</w:t>
      </w:r>
      <w:r w:rsidR="00847805" w:rsidRPr="0070099B">
        <w:rPr>
          <w:rFonts w:eastAsia="맑은 고딕" w:cs="맑은 고딕"/>
          <w:b w:val="0"/>
          <w:bCs/>
          <w:color w:val="0D0D0D" w:themeColor="text1" w:themeTint="F2"/>
          <w:lang w:eastAsia="ko-KR"/>
        </w:rPr>
        <w:t xml:space="preserve"> signs</w:t>
      </w:r>
      <w:r w:rsidR="001B073D" w:rsidRPr="0070099B">
        <w:rPr>
          <w:rFonts w:eastAsia="맑은 고딕" w:cs="맑은 고딕"/>
          <w:b w:val="0"/>
          <w:bCs/>
          <w:color w:val="0D0D0D" w:themeColor="text1" w:themeTint="F2"/>
          <w:lang w:eastAsia="ko-KR"/>
        </w:rPr>
        <w:t>.</w:t>
      </w:r>
      <w:r w:rsidR="000328D5" w:rsidRPr="0070099B">
        <w:rPr>
          <w:rFonts w:eastAsia="맑은 고딕" w:cs="맑은 고딕"/>
          <w:b w:val="0"/>
          <w:bCs/>
          <w:color w:val="0D0D0D" w:themeColor="text1" w:themeTint="F2"/>
          <w:lang w:eastAsia="ko-KR"/>
        </w:rPr>
        <w:t xml:space="preserve"> </w:t>
      </w:r>
      <w:r w:rsidR="001B073D" w:rsidRPr="0070099B">
        <w:rPr>
          <w:rFonts w:eastAsia="맑은 고딕" w:cs="맑은 고딕"/>
          <w:b w:val="0"/>
          <w:bCs/>
          <w:color w:val="0D0D0D" w:themeColor="text1" w:themeTint="F2"/>
          <w:lang w:eastAsia="ko-KR"/>
        </w:rPr>
        <w:t xml:space="preserve">Thus, </w:t>
      </w:r>
      <w:r w:rsidR="000328D5" w:rsidRPr="0070099B">
        <w:rPr>
          <w:rFonts w:eastAsia="맑은 고딕" w:cs="맑은 고딕"/>
          <w:b w:val="0"/>
          <w:bCs/>
          <w:color w:val="0D0D0D" w:themeColor="text1" w:themeTint="F2"/>
          <w:lang w:eastAsia="ko-KR"/>
        </w:rPr>
        <w:t xml:space="preserve">it is essential to learn the morphological characteristics of </w:t>
      </w:r>
      <w:r w:rsidRPr="0070099B">
        <w:rPr>
          <w:rFonts w:eastAsia="맑은 고딕" w:cs="맑은 고딕"/>
          <w:b w:val="0"/>
          <w:bCs/>
          <w:color w:val="0D0D0D" w:themeColor="text1" w:themeTint="F2"/>
          <w:lang w:eastAsia="ko-KR"/>
        </w:rPr>
        <w:t xml:space="preserve">a </w:t>
      </w:r>
      <w:r w:rsidR="000328D5" w:rsidRPr="0070099B">
        <w:rPr>
          <w:rFonts w:eastAsia="맑은 고딕" w:cs="맑은 고딕"/>
          <w:b w:val="0"/>
          <w:bCs/>
          <w:color w:val="0D0D0D" w:themeColor="text1" w:themeTint="F2"/>
          <w:lang w:eastAsia="ko-KR"/>
        </w:rPr>
        <w:t>signal</w:t>
      </w:r>
      <w:r w:rsidR="00A25305">
        <w:rPr>
          <w:rFonts w:eastAsia="맑은 고딕" w:cs="맑은 고딕"/>
          <w:b w:val="0"/>
          <w:bCs/>
          <w:color w:val="0D0D0D" w:themeColor="text1" w:themeTint="F2"/>
          <w:lang w:eastAsia="ko-KR"/>
        </w:rPr>
        <w:t>,</w:t>
      </w:r>
      <w:r w:rsidR="000328D5" w:rsidRPr="0070099B">
        <w:rPr>
          <w:rFonts w:eastAsia="맑은 고딕" w:cs="맑은 고딕"/>
          <w:b w:val="0"/>
          <w:bCs/>
          <w:color w:val="0D0D0D" w:themeColor="text1" w:themeTint="F2"/>
          <w:lang w:eastAsia="ko-KR"/>
        </w:rPr>
        <w:t xml:space="preserve"> such as systolic upslope, dicrotic notch, and diastolic decay</w:t>
      </w:r>
      <w:r w:rsidR="00A25305">
        <w:rPr>
          <w:rFonts w:eastAsia="맑은 고딕" w:cs="맑은 고딕"/>
          <w:b w:val="0"/>
          <w:bCs/>
          <w:color w:val="0D0D0D" w:themeColor="text1" w:themeTint="F2"/>
          <w:lang w:eastAsia="ko-KR"/>
        </w:rPr>
        <w:t>,</w:t>
      </w:r>
      <w:r w:rsidR="000328D5" w:rsidRPr="0070099B">
        <w:rPr>
          <w:rFonts w:eastAsia="맑은 고딕" w:cs="맑은 고딕"/>
          <w:b w:val="0"/>
          <w:bCs/>
          <w:color w:val="0D0D0D" w:themeColor="text1" w:themeTint="F2"/>
          <w:lang w:eastAsia="ko-KR"/>
        </w:rPr>
        <w:t xml:space="preserve"> included in the PPG signal. </w:t>
      </w:r>
      <w:r w:rsidR="001B073D" w:rsidRPr="0070099B">
        <w:rPr>
          <w:rFonts w:eastAsia="맑은 고딕" w:cs="맑은 고딕"/>
          <w:b w:val="0"/>
          <w:bCs/>
          <w:color w:val="0D0D0D" w:themeColor="text1" w:themeTint="F2"/>
          <w:lang w:eastAsia="ko-KR"/>
        </w:rPr>
        <w:t xml:space="preserve">To achieve the goal, we propose a method </w:t>
      </w:r>
      <w:r w:rsidR="00837820" w:rsidRPr="0070099B">
        <w:rPr>
          <w:rFonts w:eastAsia="맑은 고딕" w:cs="맑은 고딕"/>
          <w:b w:val="0"/>
          <w:bCs/>
          <w:color w:val="0D0D0D" w:themeColor="text1" w:themeTint="F2"/>
          <w:lang w:eastAsia="ko-KR"/>
        </w:rPr>
        <w:t xml:space="preserve">using first and second derivatives conjugated with the original signal. </w:t>
      </w:r>
      <w:r w:rsidR="000A5580" w:rsidRPr="0070099B">
        <w:rPr>
          <w:rFonts w:eastAsia="맑은 고딕" w:cs="맑은 고딕"/>
          <w:b w:val="0"/>
          <w:bCs/>
          <w:color w:val="0D0D0D" w:themeColor="text1" w:themeTint="F2"/>
          <w:lang w:eastAsia="ko-KR"/>
        </w:rPr>
        <w:t>The f</w:t>
      </w:r>
      <w:r w:rsidR="000328D5" w:rsidRPr="0070099B">
        <w:rPr>
          <w:rFonts w:eastAsia="맑은 고딕" w:cs="맑은 고딕"/>
          <w:b w:val="0"/>
          <w:bCs/>
          <w:color w:val="0D0D0D" w:themeColor="text1" w:themeTint="F2"/>
          <w:lang w:eastAsia="ko-KR"/>
        </w:rPr>
        <w:t>irst differential signal</w:t>
      </w:r>
      <w:r w:rsidR="00D0454D" w:rsidRPr="0070099B">
        <w:rPr>
          <w:rFonts w:eastAsia="맑은 고딕" w:cs="맑은 고딕"/>
          <w:b w:val="0"/>
          <w:bCs/>
          <w:color w:val="0D0D0D" w:themeColor="text1" w:themeTint="F2"/>
          <w:lang w:eastAsia="ko-KR"/>
        </w:rPr>
        <w:t xml:space="preserve"> </w:t>
      </w:r>
      <w:r w:rsidR="000A5580" w:rsidRPr="0070099B">
        <w:rPr>
          <w:rFonts w:eastAsia="맑은 고딕" w:cs="맑은 고딕"/>
          <w:b w:val="0"/>
          <w:bCs/>
          <w:color w:val="0D0D0D" w:themeColor="text1" w:themeTint="F2"/>
          <w:lang w:eastAsia="ko-KR"/>
        </w:rPr>
        <w:t xml:space="preserve">implies the </w:t>
      </w:r>
      <w:r w:rsidR="00D0454D" w:rsidRPr="0070099B">
        <w:rPr>
          <w:rFonts w:eastAsia="맑은 고딕" w:cs="맑은 고딕"/>
          <w:b w:val="0"/>
          <w:bCs/>
          <w:color w:val="0D0D0D" w:themeColor="text1" w:themeTint="F2"/>
          <w:lang w:eastAsia="ko-KR"/>
        </w:rPr>
        <w:t>velocity</w:t>
      </w:r>
      <w:r w:rsidR="000328D5" w:rsidRPr="0070099B">
        <w:rPr>
          <w:rFonts w:eastAsia="맑은 고딕" w:cs="맑은 고딕"/>
          <w:b w:val="0"/>
          <w:bCs/>
          <w:color w:val="0D0D0D" w:themeColor="text1" w:themeTint="F2"/>
          <w:lang w:eastAsia="ko-KR"/>
        </w:rPr>
        <w:t xml:space="preserve"> of the original signal, and the second differential signal </w:t>
      </w:r>
      <w:r w:rsidR="000A5580" w:rsidRPr="0070099B">
        <w:rPr>
          <w:rFonts w:eastAsia="맑은 고딕" w:cs="맑은 고딕"/>
          <w:b w:val="0"/>
          <w:bCs/>
          <w:color w:val="0D0D0D" w:themeColor="text1" w:themeTint="F2"/>
          <w:lang w:eastAsia="ko-KR"/>
        </w:rPr>
        <w:t>is</w:t>
      </w:r>
      <w:r w:rsidR="000328D5" w:rsidRPr="0070099B">
        <w:rPr>
          <w:rFonts w:eastAsia="맑은 고딕" w:cs="맑은 고딕"/>
          <w:b w:val="0"/>
          <w:bCs/>
          <w:color w:val="0D0D0D" w:themeColor="text1" w:themeTint="F2"/>
          <w:lang w:eastAsia="ko-KR"/>
        </w:rPr>
        <w:t xml:space="preserve"> </w:t>
      </w:r>
      <w:r w:rsidR="000A5580" w:rsidRPr="0070099B">
        <w:rPr>
          <w:rFonts w:eastAsia="맑은 고딕" w:cs="맑은 고딕"/>
          <w:b w:val="0"/>
          <w:bCs/>
          <w:color w:val="0D0D0D" w:themeColor="text1" w:themeTint="F2"/>
          <w:lang w:eastAsia="ko-KR"/>
        </w:rPr>
        <w:t xml:space="preserve">an </w:t>
      </w:r>
      <w:r w:rsidR="000328D5" w:rsidRPr="0070099B">
        <w:rPr>
          <w:rFonts w:eastAsia="맑은 고딕" w:cs="맑은 고딕"/>
          <w:b w:val="0"/>
          <w:bCs/>
          <w:color w:val="0D0D0D" w:themeColor="text1" w:themeTint="F2"/>
          <w:lang w:eastAsia="ko-KR"/>
        </w:rPr>
        <w:t xml:space="preserve">acceleration </w:t>
      </w:r>
      <w:r w:rsidR="000A5580" w:rsidRPr="0070099B">
        <w:rPr>
          <w:rFonts w:eastAsia="맑은 고딕" w:cs="맑은 고딕"/>
          <w:b w:val="0"/>
          <w:bCs/>
          <w:color w:val="0D0D0D" w:themeColor="text1" w:themeTint="F2"/>
          <w:lang w:eastAsia="ko-KR"/>
        </w:rPr>
        <w:t>of the signal</w:t>
      </w:r>
      <w:r w:rsidR="00D0454D" w:rsidRPr="0070099B">
        <w:rPr>
          <w:rFonts w:eastAsia="맑은 고딕" w:cs="맑은 고딕"/>
          <w:b w:val="0"/>
          <w:bCs/>
          <w:color w:val="0D0D0D" w:themeColor="text1" w:themeTint="F2"/>
          <w:lang w:eastAsia="ko-KR"/>
        </w:rPr>
        <w:t>, which are Velocity Plethysmography (VPG) and Acceleration Plethysmography (APG)</w:t>
      </w:r>
      <w:ins w:id="13" w:author="A246" w:date="2022-09-30T22:53:00Z">
        <w:r w:rsidR="003F7B19">
          <w:rPr>
            <w:rFonts w:eastAsia="맑은 고딕" w:cs="맑은 고딕"/>
            <w:b w:val="0"/>
            <w:bCs/>
            <w:color w:val="0D0D0D" w:themeColor="text1" w:themeTint="F2"/>
            <w:lang w:eastAsia="ko-KR"/>
          </w:rPr>
          <w:t xml:space="preserve"> </w:t>
        </w:r>
        <w:r w:rsidR="003F7B19" w:rsidRPr="003F7B19">
          <w:rPr>
            <w:rFonts w:eastAsia="맑은 고딕" w:cs="맑은 고딕"/>
            <w:b w:val="0"/>
            <w:bCs/>
            <w:color w:val="0D0D0D" w:themeColor="text1" w:themeTint="F2"/>
            <w:lang w:eastAsia="ko-KR"/>
          </w:rPr>
          <w:t>respectively</w:t>
        </w:r>
      </w:ins>
      <w:r w:rsidR="000A5580" w:rsidRPr="0070099B">
        <w:rPr>
          <w:rFonts w:eastAsia="맑은 고딕" w:cs="맑은 고딕"/>
          <w:b w:val="0"/>
          <w:bCs/>
          <w:color w:val="0D0D0D" w:themeColor="text1" w:themeTint="F2"/>
          <w:lang w:eastAsia="ko-KR"/>
        </w:rPr>
        <w:t xml:space="preserve">. </w:t>
      </w:r>
      <w:r w:rsidR="000328D5" w:rsidRPr="0070099B">
        <w:rPr>
          <w:rFonts w:eastAsia="맑은 고딕" w:cs="맑은 고딕"/>
          <w:b w:val="0"/>
          <w:bCs/>
          <w:color w:val="0D0D0D" w:themeColor="text1" w:themeTint="F2"/>
          <w:lang w:eastAsia="ko-KR"/>
        </w:rPr>
        <w:t xml:space="preserve">Calculating the </w:t>
      </w:r>
      <w:r w:rsidR="00837820" w:rsidRPr="0070099B">
        <w:rPr>
          <w:rFonts w:eastAsia="맑은 고딕" w:cs="맑은 고딕"/>
          <w:b w:val="0"/>
          <w:bCs/>
          <w:color w:val="0D0D0D" w:themeColor="text1" w:themeTint="F2"/>
          <w:lang w:eastAsia="ko-KR"/>
        </w:rPr>
        <w:t>derivatives</w:t>
      </w:r>
      <w:r w:rsidR="000328D5" w:rsidRPr="0070099B">
        <w:rPr>
          <w:rFonts w:eastAsia="맑은 고딕" w:cs="맑은 고딕"/>
          <w:b w:val="0"/>
          <w:bCs/>
          <w:color w:val="0D0D0D" w:themeColor="text1" w:themeTint="F2"/>
          <w:lang w:eastAsia="ko-KR"/>
        </w:rPr>
        <w:t xml:space="preserve"> can be simplified by obtaining the difference between the time-shifted signal and the original signal</w:t>
      </w:r>
      <w:r w:rsidR="00A25305">
        <w:rPr>
          <w:rFonts w:eastAsia="맑은 고딕" w:cs="맑은 고딕"/>
          <w:b w:val="0"/>
          <w:bCs/>
          <w:color w:val="0D0D0D" w:themeColor="text1" w:themeTint="F2"/>
          <w:lang w:eastAsia="ko-KR"/>
        </w:rPr>
        <w:t>[19]</w:t>
      </w:r>
      <w:r w:rsidR="000328D5" w:rsidRPr="0070099B">
        <w:rPr>
          <w:rFonts w:eastAsia="맑은 고딕" w:cs="맑은 고딕"/>
          <w:b w:val="0"/>
          <w:bCs/>
          <w:color w:val="0D0D0D" w:themeColor="text1" w:themeTint="F2"/>
          <w:lang w:eastAsia="ko-KR"/>
        </w:rPr>
        <w:t xml:space="preserve">. </w:t>
      </w:r>
      <w:r w:rsidR="00837820" w:rsidRPr="0070099B">
        <w:rPr>
          <w:rFonts w:eastAsia="맑은 고딕" w:cs="맑은 고딕"/>
          <w:b w:val="0"/>
          <w:bCs/>
          <w:color w:val="0D0D0D" w:themeColor="text1" w:themeTint="F2"/>
          <w:lang w:eastAsia="ko-KR"/>
        </w:rPr>
        <w:t>To</w:t>
      </w:r>
      <w:r w:rsidR="000328D5" w:rsidRPr="0070099B">
        <w:rPr>
          <w:rFonts w:eastAsia="맑은 고딕" w:cs="맑은 고딕"/>
          <w:b w:val="0"/>
          <w:bCs/>
          <w:color w:val="0D0D0D" w:themeColor="text1" w:themeTint="F2"/>
          <w:lang w:eastAsia="ko-KR"/>
        </w:rPr>
        <w:t xml:space="preserve"> </w:t>
      </w:r>
      <w:r w:rsidR="00837820" w:rsidRPr="0070099B">
        <w:rPr>
          <w:rFonts w:eastAsia="맑은 고딕" w:cs="맑은 고딕"/>
          <w:b w:val="0"/>
          <w:bCs/>
          <w:color w:val="0D0D0D" w:themeColor="text1" w:themeTint="F2"/>
          <w:lang w:eastAsia="ko-KR"/>
        </w:rPr>
        <w:t>address</w:t>
      </w:r>
      <w:r w:rsidR="000328D5" w:rsidRPr="0070099B">
        <w:rPr>
          <w:rFonts w:eastAsia="맑은 고딕" w:cs="맑은 고딕"/>
          <w:b w:val="0"/>
          <w:bCs/>
          <w:color w:val="0D0D0D" w:themeColor="text1" w:themeTint="F2"/>
          <w:lang w:eastAsia="ko-KR"/>
        </w:rPr>
        <w:t xml:space="preserve"> </w:t>
      </w:r>
      <w:r w:rsidR="00304EB1" w:rsidRPr="0070099B">
        <w:rPr>
          <w:rFonts w:eastAsia="맑은 고딕" w:cs="맑은 고딕"/>
          <w:b w:val="0"/>
          <w:bCs/>
          <w:color w:val="0D0D0D" w:themeColor="text1" w:themeTint="F2"/>
          <w:lang w:eastAsia="ko-KR"/>
        </w:rPr>
        <w:t xml:space="preserve">the </w:t>
      </w:r>
      <w:r w:rsidR="000328D5" w:rsidRPr="0070099B">
        <w:rPr>
          <w:rFonts w:eastAsia="맑은 고딕" w:cs="맑은 고딕"/>
          <w:b w:val="0"/>
          <w:bCs/>
          <w:color w:val="0D0D0D" w:themeColor="text1" w:themeTint="F2"/>
          <w:lang w:eastAsia="ko-KR"/>
        </w:rPr>
        <w:t xml:space="preserve">shortening </w:t>
      </w:r>
      <w:r w:rsidR="00837820" w:rsidRPr="0070099B">
        <w:rPr>
          <w:rFonts w:eastAsia="맑은 고딕" w:cs="맑은 고딕"/>
          <w:b w:val="0"/>
          <w:bCs/>
          <w:color w:val="0D0D0D" w:themeColor="text1" w:themeTint="F2"/>
          <w:lang w:eastAsia="ko-KR"/>
        </w:rPr>
        <w:t>problem after differential, the last two component</w:t>
      </w:r>
      <w:r w:rsidR="00304EB1" w:rsidRPr="0070099B">
        <w:rPr>
          <w:rFonts w:eastAsia="맑은 고딕" w:cs="맑은 고딕"/>
          <w:b w:val="0"/>
          <w:bCs/>
          <w:color w:val="0D0D0D" w:themeColor="text1" w:themeTint="F2"/>
          <w:lang w:eastAsia="ko-KR"/>
        </w:rPr>
        <w:t>s of the original signal’s</w:t>
      </w:r>
      <w:r w:rsidR="00837820" w:rsidRPr="0070099B">
        <w:rPr>
          <w:rFonts w:eastAsia="맑은 고딕" w:cs="맑은 고딕"/>
          <w:b w:val="0"/>
          <w:bCs/>
          <w:color w:val="0D0D0D" w:themeColor="text1" w:themeTint="F2"/>
          <w:lang w:eastAsia="ko-KR"/>
        </w:rPr>
        <w:t xml:space="preserve"> gradient </w:t>
      </w:r>
      <w:r w:rsidR="00304EB1" w:rsidRPr="0070099B">
        <w:rPr>
          <w:rFonts w:eastAsia="맑은 고딕" w:cs="맑은 고딕"/>
          <w:b w:val="0"/>
          <w:bCs/>
          <w:color w:val="0D0D0D" w:themeColor="text1" w:themeTint="F2"/>
          <w:lang w:eastAsia="ko-KR"/>
        </w:rPr>
        <w:t>is</w:t>
      </w:r>
      <w:r w:rsidR="00837820" w:rsidRPr="0070099B">
        <w:rPr>
          <w:rFonts w:eastAsia="맑은 고딕" w:cs="맑은 고딕"/>
          <w:b w:val="0"/>
          <w:bCs/>
          <w:color w:val="0D0D0D" w:themeColor="text1" w:themeTint="F2"/>
          <w:lang w:eastAsia="ko-KR"/>
        </w:rPr>
        <w:t xml:space="preserve"> used to fill the blank.</w:t>
      </w:r>
      <w:r w:rsidR="00DA131B" w:rsidRPr="0070099B">
        <w:rPr>
          <w:rFonts w:eastAsia="맑은 고딕" w:cs="맑은 고딕"/>
          <w:b w:val="0"/>
          <w:bCs/>
          <w:color w:val="0D0D0D" w:themeColor="text1" w:themeTint="F2"/>
          <w:lang w:eastAsia="ko-KR"/>
        </w:rPr>
        <w:t xml:space="preserve"> </w:t>
      </w:r>
      <w:r w:rsidR="00370A29" w:rsidRPr="0070099B">
        <w:rPr>
          <w:rFonts w:eastAsia="맑은 고딕" w:cs="맑은 고딕"/>
          <w:b w:val="0"/>
          <w:bCs/>
          <w:color w:val="0D0D0D" w:themeColor="text1" w:themeTint="F2"/>
          <w:lang w:eastAsia="ko-KR"/>
        </w:rPr>
        <w:t xml:space="preserve">(1) shows </w:t>
      </w:r>
      <w:r w:rsidR="00DA131B" w:rsidRPr="0070099B">
        <w:rPr>
          <w:rFonts w:eastAsia="맑은 고딕" w:cs="맑은 고딕"/>
          <w:b w:val="0"/>
          <w:bCs/>
          <w:color w:val="0D0D0D" w:themeColor="text1" w:themeTint="F2"/>
          <w:lang w:eastAsia="ko-KR"/>
        </w:rPr>
        <w:t xml:space="preserve">the </w:t>
      </w:r>
      <w:r w:rsidR="00370A29" w:rsidRPr="0070099B">
        <w:rPr>
          <w:rFonts w:eastAsia="맑은 고딕" w:cs="맑은 고딕"/>
          <w:b w:val="0"/>
          <w:bCs/>
          <w:color w:val="0D0D0D" w:themeColor="text1" w:themeTint="F2"/>
          <w:lang w:eastAsia="ko-KR"/>
        </w:rPr>
        <w:t>method of getting VPG</w:t>
      </w:r>
      <w:r w:rsidR="001E6372" w:rsidRPr="0070099B">
        <w:rPr>
          <w:rFonts w:eastAsia="맑은 고딕" w:cs="맑은 고딕"/>
          <w:b w:val="0"/>
          <w:bCs/>
          <w:color w:val="0D0D0D" w:themeColor="text1" w:themeTint="F2"/>
          <w:lang w:eastAsia="ko-KR"/>
        </w:rPr>
        <w:t>.</w:t>
      </w:r>
      <w:r w:rsidR="00370A29" w:rsidRPr="0070099B">
        <w:rPr>
          <w:rFonts w:eastAsia="맑은 고딕" w:cs="맑은 고딕"/>
          <w:b w:val="0"/>
          <w:bCs/>
          <w:color w:val="0D0D0D" w:themeColor="text1" w:themeTint="F2"/>
          <w:lang w:eastAsia="ko-KR"/>
        </w:rPr>
        <w:t xml:space="preserve"> (2)</w:t>
      </w:r>
      <w:r w:rsidR="00DA131B" w:rsidRPr="0070099B">
        <w:rPr>
          <w:rFonts w:eastAsia="맑은 고딕" w:cs="맑은 고딕"/>
          <w:b w:val="0"/>
          <w:bCs/>
          <w:color w:val="0D0D0D" w:themeColor="text1" w:themeTint="F2"/>
          <w:lang w:eastAsia="ko-KR"/>
        </w:rPr>
        <w:t xml:space="preserve"> APG is done the same way as (1).</w:t>
      </w:r>
      <w:r w:rsidR="00837820" w:rsidRPr="0070099B">
        <w:rPr>
          <w:rFonts w:eastAsia="맑은 고딕" w:cs="맑은 고딕"/>
          <w:b w:val="0"/>
          <w:bCs/>
          <w:color w:val="0D0D0D" w:themeColor="text1" w:themeTint="F2"/>
          <w:lang w:eastAsia="ko-KR"/>
        </w:rPr>
        <w:t xml:space="preserve"> </w:t>
      </w:r>
    </w:p>
    <w:p w14:paraId="33A104A2" w14:textId="77777777" w:rsidR="00856624" w:rsidRPr="0070099B" w:rsidRDefault="00856624" w:rsidP="00856624">
      <w:pPr>
        <w:pStyle w:val="MDPI21heading1"/>
        <w:ind w:firstLine="425"/>
        <w:jc w:val="right"/>
        <w:rPr>
          <w:rFonts w:eastAsia="맑은 고딕" w:cs="맑은 고딕"/>
          <w:b w:val="0"/>
          <w:bCs/>
          <w:color w:val="0D0D0D" w:themeColor="text1" w:themeTint="F2"/>
          <w:lang w:eastAsia="ko-KR"/>
        </w:rPr>
      </w:pPr>
      <m:oMath>
        <m:r>
          <m:rPr>
            <m:sty m:val="bi"/>
          </m:rPr>
          <w:rPr>
            <w:rFonts w:ascii="Cambria Math" w:eastAsia="맑은 고딕" w:hAnsi="Cambria Math" w:cs="맑은 고딕"/>
            <w:color w:val="0D0D0D" w:themeColor="text1" w:themeTint="F2"/>
            <w:lang w:eastAsia="ko-KR"/>
          </w:rPr>
          <m:t>VPG</m:t>
        </m:r>
        <m:d>
          <m:dPr>
            <m:ctrlPr>
              <w:rPr>
                <w:rFonts w:ascii="Cambria Math" w:eastAsia="맑은 고딕" w:hAnsi="Cambria Math" w:cs="맑은 고딕"/>
                <w:b w:val="0"/>
                <w:bCs/>
                <w:i/>
                <w:color w:val="0D0D0D" w:themeColor="text1" w:themeTint="F2"/>
                <w:lang w:eastAsia="ko-KR"/>
              </w:rPr>
            </m:ctrlPr>
          </m:dPr>
          <m:e>
            <m:r>
              <m:rPr>
                <m:sty m:val="bi"/>
              </m:rPr>
              <w:rPr>
                <w:rFonts w:ascii="Cambria Math" w:eastAsia="맑은 고딕" w:hAnsi="Cambria Math" w:cs="맑은 고딕"/>
                <w:color w:val="0D0D0D" w:themeColor="text1" w:themeTint="F2"/>
                <w:lang w:eastAsia="ko-KR"/>
              </w:rPr>
              <m:t>t</m:t>
            </m:r>
          </m:e>
        </m:d>
        <m:r>
          <m:rPr>
            <m:sty m:val="bi"/>
          </m:rPr>
          <w:rPr>
            <w:rFonts w:ascii="Cambria Math" w:eastAsia="맑은 고딕" w:hAnsi="Cambria Math" w:cs="맑은 고딕"/>
            <w:color w:val="0D0D0D" w:themeColor="text1" w:themeTint="F2"/>
            <w:lang w:eastAsia="ko-KR"/>
          </w:rPr>
          <m:t>=PPG</m:t>
        </m:r>
        <m:d>
          <m:dPr>
            <m:ctrlPr>
              <w:rPr>
                <w:rFonts w:ascii="Cambria Math" w:eastAsia="맑은 고딕" w:hAnsi="Cambria Math" w:cs="맑은 고딕"/>
                <w:b w:val="0"/>
                <w:bCs/>
                <w:i/>
                <w:color w:val="0D0D0D" w:themeColor="text1" w:themeTint="F2"/>
                <w:lang w:eastAsia="ko-KR"/>
              </w:rPr>
            </m:ctrlPr>
          </m:dPr>
          <m:e>
            <m:r>
              <m:rPr>
                <m:sty m:val="bi"/>
              </m:rPr>
              <w:rPr>
                <w:rFonts w:ascii="Cambria Math" w:eastAsia="맑은 고딕" w:hAnsi="Cambria Math" w:cs="맑은 고딕"/>
                <w:color w:val="0D0D0D" w:themeColor="text1" w:themeTint="F2"/>
                <w:lang w:eastAsia="ko-KR"/>
              </w:rPr>
              <m:t>t+1</m:t>
            </m:r>
          </m:e>
        </m:d>
        <m:r>
          <m:rPr>
            <m:sty m:val="bi"/>
          </m:rPr>
          <w:rPr>
            <w:rFonts w:ascii="Cambria Math" w:eastAsia="맑은 고딕" w:hAnsi="Cambria Math" w:cs="맑은 고딕"/>
            <w:color w:val="0D0D0D" w:themeColor="text1" w:themeTint="F2"/>
            <w:lang w:eastAsia="ko-KR"/>
          </w:rPr>
          <m:t>-PPG</m:t>
        </m:r>
        <m:d>
          <m:dPr>
            <m:ctrlPr>
              <w:rPr>
                <w:rFonts w:ascii="Cambria Math" w:eastAsia="맑은 고딕" w:hAnsi="Cambria Math" w:cs="맑은 고딕"/>
                <w:b w:val="0"/>
                <w:bCs/>
                <w:i/>
                <w:color w:val="0D0D0D" w:themeColor="text1" w:themeTint="F2"/>
                <w:lang w:eastAsia="ko-KR"/>
              </w:rPr>
            </m:ctrlPr>
          </m:dPr>
          <m:e>
            <m:r>
              <m:rPr>
                <m:sty m:val="bi"/>
              </m:rPr>
              <w:rPr>
                <w:rFonts w:ascii="Cambria Math" w:eastAsia="맑은 고딕" w:hAnsi="Cambria Math" w:cs="맑은 고딕"/>
                <w:color w:val="0D0D0D" w:themeColor="text1" w:themeTint="F2"/>
                <w:lang w:eastAsia="ko-KR"/>
              </w:rPr>
              <m:t>t</m:t>
            </m:r>
          </m:e>
        </m:d>
      </m:oMath>
      <w:r w:rsidRPr="0070099B">
        <w:rPr>
          <w:rFonts w:eastAsia="맑은 고딕" w:cs="맑은 고딕"/>
          <w:b w:val="0"/>
          <w:bCs/>
          <w:color w:val="0D0D0D" w:themeColor="text1" w:themeTint="F2"/>
          <w:lang w:eastAsia="ko-KR"/>
        </w:rPr>
        <w:t xml:space="preserve">                        (1)</w:t>
      </w:r>
    </w:p>
    <w:p w14:paraId="58787119" w14:textId="6131AC11" w:rsidR="00856624" w:rsidRPr="0070099B" w:rsidRDefault="00856624" w:rsidP="00856624">
      <w:pPr>
        <w:pStyle w:val="MDPI21heading1"/>
        <w:ind w:firstLine="425"/>
        <w:jc w:val="right"/>
        <w:rPr>
          <w:rFonts w:eastAsia="맑은 고딕" w:cs="맑은 고딕"/>
          <w:b w:val="0"/>
          <w:bCs/>
          <w:color w:val="0D0D0D" w:themeColor="text1" w:themeTint="F2"/>
          <w:lang w:eastAsia="ko-KR"/>
        </w:rPr>
      </w:pPr>
      <m:oMath>
        <m:r>
          <m:rPr>
            <m:sty m:val="bi"/>
          </m:rPr>
          <w:rPr>
            <w:rFonts w:ascii="Cambria Math" w:eastAsia="맑은 고딕" w:hAnsi="Cambria Math" w:cs="맑은 고딕"/>
            <w:color w:val="0D0D0D" w:themeColor="text1" w:themeTint="F2"/>
            <w:lang w:eastAsia="ko-KR"/>
          </w:rPr>
          <m:t>APG</m:t>
        </m:r>
        <m:d>
          <m:dPr>
            <m:ctrlPr>
              <w:rPr>
                <w:rFonts w:ascii="Cambria Math" w:eastAsia="맑은 고딕" w:hAnsi="Cambria Math" w:cs="맑은 고딕"/>
                <w:b w:val="0"/>
                <w:bCs/>
                <w:i/>
                <w:color w:val="0D0D0D" w:themeColor="text1" w:themeTint="F2"/>
                <w:lang w:eastAsia="ko-KR"/>
              </w:rPr>
            </m:ctrlPr>
          </m:dPr>
          <m:e>
            <m:r>
              <m:rPr>
                <m:sty m:val="bi"/>
              </m:rPr>
              <w:rPr>
                <w:rFonts w:ascii="Cambria Math" w:eastAsia="맑은 고딕" w:hAnsi="Cambria Math" w:cs="맑은 고딕"/>
                <w:color w:val="0D0D0D" w:themeColor="text1" w:themeTint="F2"/>
                <w:lang w:eastAsia="ko-KR"/>
              </w:rPr>
              <m:t>t</m:t>
            </m:r>
          </m:e>
        </m:d>
        <m:r>
          <m:rPr>
            <m:sty m:val="bi"/>
          </m:rPr>
          <w:rPr>
            <w:rFonts w:ascii="Cambria Math" w:eastAsia="맑은 고딕" w:hAnsi="Cambria Math" w:cs="맑은 고딕"/>
            <w:color w:val="0D0D0D" w:themeColor="text1" w:themeTint="F2"/>
            <w:lang w:eastAsia="ko-KR"/>
          </w:rPr>
          <m:t>=VPG</m:t>
        </m:r>
        <m:d>
          <m:dPr>
            <m:ctrlPr>
              <w:rPr>
                <w:rFonts w:ascii="Cambria Math" w:eastAsia="맑은 고딕" w:hAnsi="Cambria Math" w:cs="맑은 고딕"/>
                <w:b w:val="0"/>
                <w:bCs/>
                <w:i/>
                <w:color w:val="0D0D0D" w:themeColor="text1" w:themeTint="F2"/>
                <w:lang w:eastAsia="ko-KR"/>
              </w:rPr>
            </m:ctrlPr>
          </m:dPr>
          <m:e>
            <m:r>
              <m:rPr>
                <m:sty m:val="bi"/>
              </m:rPr>
              <w:rPr>
                <w:rFonts w:ascii="Cambria Math" w:eastAsia="맑은 고딕" w:hAnsi="Cambria Math" w:cs="맑은 고딕"/>
                <w:color w:val="0D0D0D" w:themeColor="text1" w:themeTint="F2"/>
                <w:lang w:eastAsia="ko-KR"/>
              </w:rPr>
              <m:t>t+1</m:t>
            </m:r>
          </m:e>
        </m:d>
        <m:r>
          <m:rPr>
            <m:sty m:val="bi"/>
          </m:rPr>
          <w:rPr>
            <w:rFonts w:ascii="Cambria Math" w:eastAsia="맑은 고딕" w:hAnsi="Cambria Math" w:cs="맑은 고딕"/>
            <w:color w:val="0D0D0D" w:themeColor="text1" w:themeTint="F2"/>
            <w:lang w:eastAsia="ko-KR"/>
          </w:rPr>
          <m:t>-VPG</m:t>
        </m:r>
        <m:d>
          <m:dPr>
            <m:ctrlPr>
              <w:rPr>
                <w:rFonts w:ascii="Cambria Math" w:eastAsia="맑은 고딕" w:hAnsi="Cambria Math" w:cs="맑은 고딕"/>
                <w:b w:val="0"/>
                <w:bCs/>
                <w:i/>
                <w:color w:val="0D0D0D" w:themeColor="text1" w:themeTint="F2"/>
                <w:lang w:eastAsia="ko-KR"/>
              </w:rPr>
            </m:ctrlPr>
          </m:dPr>
          <m:e>
            <m:r>
              <m:rPr>
                <m:sty m:val="bi"/>
              </m:rPr>
              <w:rPr>
                <w:rFonts w:ascii="Cambria Math" w:eastAsia="맑은 고딕" w:hAnsi="Cambria Math" w:cs="맑은 고딕"/>
                <w:color w:val="0D0D0D" w:themeColor="text1" w:themeTint="F2"/>
                <w:lang w:eastAsia="ko-KR"/>
              </w:rPr>
              <m:t>t</m:t>
            </m:r>
          </m:e>
        </m:d>
        <m:r>
          <m:rPr>
            <m:sty m:val="bi"/>
          </m:rPr>
          <w:rPr>
            <w:rFonts w:ascii="Cambria Math" w:eastAsia="맑은 고딕" w:hAnsi="Cambria Math" w:cs="맑은 고딕"/>
            <w:color w:val="0D0D0D" w:themeColor="text1" w:themeTint="F2"/>
            <w:lang w:eastAsia="ko-KR"/>
          </w:rPr>
          <m:t xml:space="preserve">                   </m:t>
        </m:r>
      </m:oMath>
      <w:r w:rsidRPr="0070099B">
        <w:rPr>
          <w:rFonts w:eastAsia="맑은 고딕" w:cs="맑은 고딕"/>
          <w:b w:val="0"/>
          <w:bCs/>
          <w:color w:val="0D0D0D" w:themeColor="text1" w:themeTint="F2"/>
          <w:lang w:eastAsia="ko-KR"/>
        </w:rPr>
        <w:t xml:space="preserve">                (2)</w:t>
      </w:r>
    </w:p>
    <w:p w14:paraId="60A2FCD3" w14:textId="5FAF0B08" w:rsidR="006429C9" w:rsidRPr="0070099B" w:rsidRDefault="000328D5" w:rsidP="00856624">
      <w:pPr>
        <w:pStyle w:val="MDPI21heading1"/>
        <w:ind w:firstLine="425"/>
        <w:rPr>
          <w:rFonts w:eastAsia="맑은 고딕" w:cs="맑은 고딕"/>
          <w:b w:val="0"/>
          <w:bCs/>
          <w:color w:val="0D0D0D" w:themeColor="text1" w:themeTint="F2"/>
          <w:lang w:eastAsia="ko-KR"/>
        </w:rPr>
      </w:pPr>
      <w:r w:rsidRPr="0070099B">
        <w:rPr>
          <w:rFonts w:eastAsia="맑은 고딕" w:cs="맑은 고딕"/>
          <w:b w:val="0"/>
          <w:bCs/>
          <w:color w:val="0D0D0D" w:themeColor="text1" w:themeTint="F2"/>
          <w:lang w:eastAsia="ko-KR"/>
        </w:rPr>
        <w:t xml:space="preserve">Figure </w:t>
      </w:r>
      <w:r w:rsidR="00DA131B" w:rsidRPr="0070099B">
        <w:rPr>
          <w:rFonts w:eastAsia="맑은 고딕" w:cs="맑은 고딕"/>
          <w:b w:val="0"/>
          <w:bCs/>
          <w:color w:val="0D0D0D" w:themeColor="text1" w:themeTint="F2"/>
          <w:lang w:eastAsia="ko-KR"/>
        </w:rPr>
        <w:t>4</w:t>
      </w:r>
      <w:r w:rsidRPr="0070099B">
        <w:rPr>
          <w:rFonts w:eastAsia="맑은 고딕" w:cs="맑은 고딕"/>
          <w:b w:val="0"/>
          <w:bCs/>
          <w:color w:val="0D0D0D" w:themeColor="text1" w:themeTint="F2"/>
          <w:lang w:eastAsia="ko-KR"/>
        </w:rPr>
        <w:t xml:space="preserve"> shows</w:t>
      </w:r>
      <w:r w:rsidR="00A25305">
        <w:rPr>
          <w:rFonts w:eastAsia="맑은 고딕" w:cs="맑은 고딕"/>
          <w:b w:val="0"/>
          <w:bCs/>
          <w:color w:val="0D0D0D" w:themeColor="text1" w:themeTint="F2"/>
          <w:lang w:eastAsia="ko-KR"/>
        </w:rPr>
        <w:t xml:space="preserve"> the first and second </w:t>
      </w:r>
      <w:r w:rsidR="00BD4F59">
        <w:rPr>
          <w:rFonts w:eastAsia="맑은 고딕" w:cs="맑은 고딕"/>
          <w:b w:val="0"/>
          <w:bCs/>
          <w:color w:val="0D0D0D" w:themeColor="text1" w:themeTint="F2"/>
          <w:lang w:eastAsia="ko-KR"/>
        </w:rPr>
        <w:t>derivatives</w:t>
      </w:r>
      <w:r w:rsidR="00A25305">
        <w:rPr>
          <w:rFonts w:eastAsia="맑은 고딕" w:cs="맑은 고딕"/>
          <w:b w:val="0"/>
          <w:bCs/>
          <w:color w:val="0D0D0D" w:themeColor="text1" w:themeTint="F2"/>
          <w:lang w:eastAsia="ko-KR"/>
        </w:rPr>
        <w:t xml:space="preserve"> of PPG signal</w:t>
      </w:r>
      <w:r w:rsidRPr="0070099B">
        <w:rPr>
          <w:rFonts w:eastAsia="맑은 고딕" w:cs="맑은 고딕"/>
          <w:b w:val="0"/>
          <w:bCs/>
          <w:color w:val="0D0D0D" w:themeColor="text1" w:themeTint="F2"/>
          <w:lang w:eastAsia="ko-KR"/>
        </w:rPr>
        <w:t>.</w:t>
      </w:r>
    </w:p>
    <w:p w14:paraId="27A92D56" w14:textId="08ACAC86" w:rsidR="0047732B" w:rsidRPr="0070099B" w:rsidRDefault="0047732B" w:rsidP="009C6A3E">
      <w:pPr>
        <w:pStyle w:val="MDPI21heading1"/>
        <w:ind w:firstLine="425"/>
        <w:jc w:val="center"/>
        <w:rPr>
          <w:rFonts w:eastAsia="맑은 고딕" w:cs="맑은 고딕"/>
          <w:b w:val="0"/>
          <w:bCs/>
          <w:color w:val="0D0D0D" w:themeColor="text1" w:themeTint="F2"/>
          <w:lang w:eastAsia="ko-KR"/>
        </w:rPr>
      </w:pPr>
      <w:r w:rsidRPr="0070099B">
        <w:rPr>
          <w:rFonts w:eastAsia="맑은 고딕" w:cs="맑은 고딕"/>
          <w:b w:val="0"/>
          <w:bCs/>
          <w:noProof/>
          <w:color w:val="0D0D0D" w:themeColor="text1" w:themeTint="F2"/>
          <w:lang w:eastAsia="ko-KR"/>
        </w:rPr>
        <w:drawing>
          <wp:inline distT="0" distB="0" distL="0" distR="0" wp14:anchorId="63635157" wp14:editId="0E3C87F2">
            <wp:extent cx="2992400" cy="2244298"/>
            <wp:effectExtent l="0" t="0" r="5080" b="381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9"/>
                    <a:stretch>
                      <a:fillRect/>
                    </a:stretch>
                  </pic:blipFill>
                  <pic:spPr>
                    <a:xfrm>
                      <a:off x="0" y="0"/>
                      <a:ext cx="3111806" cy="2333853"/>
                    </a:xfrm>
                    <a:prstGeom prst="rect">
                      <a:avLst/>
                    </a:prstGeom>
                  </pic:spPr>
                </pic:pic>
              </a:graphicData>
            </a:graphic>
          </wp:inline>
        </w:drawing>
      </w:r>
    </w:p>
    <w:p w14:paraId="28DC6500" w14:textId="756EE670" w:rsidR="00E42134" w:rsidRPr="0070099B" w:rsidRDefault="00514DDF" w:rsidP="00E56E39">
      <w:pPr>
        <w:pStyle w:val="MDPI51figurecaption"/>
        <w:rPr>
          <w:color w:val="0D0D0D" w:themeColor="text1" w:themeTint="F2"/>
        </w:rPr>
      </w:pPr>
      <w:r w:rsidRPr="0070099B">
        <w:rPr>
          <w:b/>
          <w:color w:val="0D0D0D" w:themeColor="text1" w:themeTint="F2"/>
        </w:rPr>
        <w:t xml:space="preserve">Figure </w:t>
      </w:r>
      <w:r w:rsidR="00977417" w:rsidRPr="0070099B">
        <w:rPr>
          <w:b/>
          <w:color w:val="0D0D0D" w:themeColor="text1" w:themeTint="F2"/>
        </w:rPr>
        <w:t>4</w:t>
      </w:r>
      <w:r w:rsidRPr="0070099B">
        <w:rPr>
          <w:b/>
          <w:color w:val="0D0D0D" w:themeColor="text1" w:themeTint="F2"/>
        </w:rPr>
        <w:t xml:space="preserve">. </w:t>
      </w:r>
      <w:r w:rsidR="00977417" w:rsidRPr="0070099B">
        <w:rPr>
          <w:color w:val="0D0D0D" w:themeColor="text1" w:themeTint="F2"/>
        </w:rPr>
        <w:t>Original signal and its derivatives; VPG and APG</w:t>
      </w:r>
      <w:r w:rsidR="005E2FAE" w:rsidRPr="0070099B">
        <w:rPr>
          <w:color w:val="0D0D0D" w:themeColor="text1" w:themeTint="F2"/>
        </w:rPr>
        <w:t>.</w:t>
      </w:r>
    </w:p>
    <w:p w14:paraId="73C8404A" w14:textId="00F6541B" w:rsidR="002F5CDF" w:rsidRPr="0070099B" w:rsidRDefault="00F361A3" w:rsidP="002F5CDF">
      <w:pPr>
        <w:pStyle w:val="MDPI21heading1"/>
        <w:rPr>
          <w:color w:val="0D0D0D" w:themeColor="text1" w:themeTint="F2"/>
        </w:rPr>
      </w:pPr>
      <w:r w:rsidRPr="0070099B">
        <w:rPr>
          <w:color w:val="0D0D0D" w:themeColor="text1" w:themeTint="F2"/>
        </w:rPr>
        <w:t>3</w:t>
      </w:r>
      <w:r w:rsidR="002F5CDF" w:rsidRPr="0070099B">
        <w:rPr>
          <w:color w:val="0D0D0D" w:themeColor="text1" w:themeTint="F2"/>
        </w:rPr>
        <w:t>.1.</w:t>
      </w:r>
      <w:r w:rsidR="007523EC" w:rsidRPr="0070099B">
        <w:rPr>
          <w:color w:val="0D0D0D" w:themeColor="text1" w:themeTint="F2"/>
        </w:rPr>
        <w:t>3</w:t>
      </w:r>
      <w:r w:rsidR="002F5CDF" w:rsidRPr="0070099B">
        <w:rPr>
          <w:color w:val="0D0D0D" w:themeColor="text1" w:themeTint="F2"/>
        </w:rPr>
        <w:t xml:space="preserve"> </w:t>
      </w:r>
      <w:r w:rsidR="007523EC" w:rsidRPr="0070099B">
        <w:rPr>
          <w:color w:val="0D0D0D" w:themeColor="text1" w:themeTint="F2"/>
        </w:rPr>
        <w:t>ABP</w:t>
      </w:r>
      <w:r w:rsidR="006A66FB" w:rsidRPr="0070099B">
        <w:rPr>
          <w:color w:val="0D0D0D" w:themeColor="text1" w:themeTint="F2"/>
        </w:rPr>
        <w:t xml:space="preserve"> signal Preprocessing</w:t>
      </w:r>
    </w:p>
    <w:p w14:paraId="52AD226A" w14:textId="77777777" w:rsidR="00856624" w:rsidRPr="0070099B" w:rsidRDefault="00856624" w:rsidP="00856624">
      <w:pPr>
        <w:pStyle w:val="MDPI21heading1"/>
        <w:ind w:firstLine="425"/>
        <w:jc w:val="center"/>
        <w:rPr>
          <w:b w:val="0"/>
          <w:bCs/>
          <w:color w:val="0D0D0D" w:themeColor="text1" w:themeTint="F2"/>
        </w:rPr>
      </w:pPr>
      <w:r w:rsidRPr="0070099B">
        <w:rPr>
          <w:b w:val="0"/>
          <w:bCs/>
          <w:noProof/>
          <w:color w:val="0D0D0D" w:themeColor="text1" w:themeTint="F2"/>
        </w:rPr>
        <w:lastRenderedPageBreak/>
        <w:drawing>
          <wp:inline distT="0" distB="0" distL="0" distR="0" wp14:anchorId="545F1047" wp14:editId="10B5BD2B">
            <wp:extent cx="3368806" cy="2526605"/>
            <wp:effectExtent l="0" t="0" r="0" b="127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20"/>
                    <a:stretch>
                      <a:fillRect/>
                    </a:stretch>
                  </pic:blipFill>
                  <pic:spPr>
                    <a:xfrm>
                      <a:off x="0" y="0"/>
                      <a:ext cx="3398936" cy="2549202"/>
                    </a:xfrm>
                    <a:prstGeom prst="rect">
                      <a:avLst/>
                    </a:prstGeom>
                  </pic:spPr>
                </pic:pic>
              </a:graphicData>
            </a:graphic>
          </wp:inline>
        </w:drawing>
      </w:r>
    </w:p>
    <w:p w14:paraId="05054037" w14:textId="60D3A7EA" w:rsidR="00856624" w:rsidRPr="0070099B" w:rsidRDefault="00856624" w:rsidP="001510DF">
      <w:pPr>
        <w:pStyle w:val="MDPI51figurecaption"/>
        <w:rPr>
          <w:color w:val="0D0D0D" w:themeColor="text1" w:themeTint="F2"/>
        </w:rPr>
      </w:pPr>
      <w:r w:rsidRPr="0070099B">
        <w:rPr>
          <w:b/>
          <w:color w:val="0D0D0D" w:themeColor="text1" w:themeTint="F2"/>
        </w:rPr>
        <w:t xml:space="preserve">Figure 5. </w:t>
      </w:r>
      <w:r w:rsidRPr="0070099B">
        <w:rPr>
          <w:color w:val="0D0D0D" w:themeColor="text1" w:themeTint="F2"/>
        </w:rPr>
        <w:t>Distribution of preprocessed ABP signal from UCI dataset. Both train and test dataset is normally distributed</w:t>
      </w:r>
      <w:r w:rsidR="00BD4F59">
        <w:rPr>
          <w:color w:val="0D0D0D" w:themeColor="text1" w:themeTint="F2"/>
        </w:rPr>
        <w:t>,</w:t>
      </w:r>
      <w:r w:rsidRPr="0070099B">
        <w:rPr>
          <w:color w:val="0D0D0D" w:themeColor="text1" w:themeTint="F2"/>
        </w:rPr>
        <w:t xml:space="preserve"> covering a wide range of ABP.</w:t>
      </w:r>
    </w:p>
    <w:p w14:paraId="60A9AE4C" w14:textId="325D20B8" w:rsidR="00337BAA" w:rsidRPr="0070099B" w:rsidRDefault="00BD4F59" w:rsidP="00856624">
      <w:pPr>
        <w:pStyle w:val="MDPI21heading1"/>
        <w:ind w:firstLine="425"/>
        <w:rPr>
          <w:rFonts w:eastAsia="바탕" w:cs="바탕"/>
          <w:b w:val="0"/>
          <w:bCs/>
          <w:color w:val="0D0D0D" w:themeColor="text1" w:themeTint="F2"/>
          <w:lang w:eastAsia="ko-KR"/>
        </w:rPr>
      </w:pPr>
      <w:r>
        <w:rPr>
          <w:b w:val="0"/>
          <w:bCs/>
          <w:color w:val="0D0D0D" w:themeColor="text1" w:themeTint="F2"/>
        </w:rPr>
        <w:t>P</w:t>
      </w:r>
      <w:r w:rsidR="00856624" w:rsidRPr="0070099B">
        <w:rPr>
          <w:b w:val="0"/>
          <w:bCs/>
          <w:color w:val="0D0D0D" w:themeColor="text1" w:themeTint="F2"/>
        </w:rPr>
        <w:t xml:space="preserve">reprocessed ABP distributions of the train and test </w:t>
      </w:r>
      <w:r>
        <w:rPr>
          <w:b w:val="0"/>
          <w:bCs/>
          <w:color w:val="0D0D0D" w:themeColor="text1" w:themeTint="F2"/>
        </w:rPr>
        <w:t>datasets</w:t>
      </w:r>
      <w:r w:rsidR="00856624" w:rsidRPr="0070099B">
        <w:rPr>
          <w:b w:val="0"/>
          <w:bCs/>
          <w:color w:val="0D0D0D" w:themeColor="text1" w:themeTint="F2"/>
        </w:rPr>
        <w:t xml:space="preserve"> are shown in Figure 5.</w:t>
      </w:r>
      <w:r w:rsidR="00856624" w:rsidRPr="0070099B">
        <w:rPr>
          <w:rFonts w:eastAsia="바탕" w:cs="바탕"/>
          <w:b w:val="0"/>
          <w:bCs/>
          <w:color w:val="0D0D0D" w:themeColor="text1" w:themeTint="F2"/>
          <w:lang w:eastAsia="ko-KR"/>
        </w:rPr>
        <w:t xml:space="preserve"> </w:t>
      </w:r>
      <w:r w:rsidR="00847805" w:rsidRPr="0070099B">
        <w:rPr>
          <w:rFonts w:eastAsia="바탕" w:cs="바탕"/>
          <w:b w:val="0"/>
          <w:bCs/>
          <w:color w:val="0D0D0D" w:themeColor="text1" w:themeTint="F2"/>
          <w:lang w:eastAsia="ko-KR"/>
        </w:rPr>
        <w:t xml:space="preserve">After Signal quality verification, DBP and SBP labels are extracted from sliced signals. It was done by detecting systolic peaks and diastolic min values. Although the input signal is cut to the same length, each person has a different heart rate, so the labels were calculated by getting a mean value of detected peaks for each. </w:t>
      </w:r>
    </w:p>
    <w:p w14:paraId="5340F449" w14:textId="089F036F" w:rsidR="00A463B4" w:rsidRPr="0070099B" w:rsidRDefault="00F361A3" w:rsidP="00A463B4">
      <w:pPr>
        <w:pStyle w:val="MDPI21heading1"/>
        <w:rPr>
          <w:color w:val="0D0D0D" w:themeColor="text1" w:themeTint="F2"/>
        </w:rPr>
      </w:pPr>
      <w:r w:rsidRPr="0070099B">
        <w:rPr>
          <w:color w:val="0D0D0D" w:themeColor="text1" w:themeTint="F2"/>
        </w:rPr>
        <w:t>3.2</w:t>
      </w:r>
      <w:r w:rsidR="00C9610E" w:rsidRPr="0070099B">
        <w:rPr>
          <w:color w:val="0D0D0D" w:themeColor="text1" w:themeTint="F2"/>
        </w:rPr>
        <w:t xml:space="preserve"> Network Design</w:t>
      </w:r>
    </w:p>
    <w:p w14:paraId="25206690" w14:textId="69C2A8A8" w:rsidR="00AB51BE" w:rsidRPr="0070099B" w:rsidRDefault="00AB51BE" w:rsidP="00AB51BE">
      <w:pPr>
        <w:pStyle w:val="MDPI21heading1"/>
        <w:ind w:firstLine="425"/>
        <w:rPr>
          <w:b w:val="0"/>
          <w:bCs/>
          <w:color w:val="0D0D0D" w:themeColor="text1" w:themeTint="F2"/>
        </w:rPr>
      </w:pPr>
      <w:r w:rsidRPr="0070099B">
        <w:rPr>
          <w:b w:val="0"/>
          <w:bCs/>
          <w:color w:val="0D0D0D" w:themeColor="text1" w:themeTint="F2"/>
        </w:rPr>
        <w:t>A neural net trained using only one input has a problem that is highly dependent on the</w:t>
      </w:r>
      <w:r w:rsidR="00DC3B75">
        <w:rPr>
          <w:b w:val="0"/>
          <w:bCs/>
          <w:color w:val="0D0D0D" w:themeColor="text1" w:themeTint="F2"/>
        </w:rPr>
        <w:t xml:space="preserve"> precision</w:t>
      </w:r>
      <w:r w:rsidRPr="0070099B">
        <w:rPr>
          <w:b w:val="0"/>
          <w:bCs/>
          <w:color w:val="0D0D0D" w:themeColor="text1" w:themeTint="F2"/>
        </w:rPr>
        <w:t xml:space="preserve"> of the input signal. </w:t>
      </w:r>
      <w:commentRangeStart w:id="14"/>
      <w:r w:rsidRPr="0070099B">
        <w:rPr>
          <w:b w:val="0"/>
          <w:bCs/>
          <w:color w:val="0D0D0D" w:themeColor="text1" w:themeTint="F2"/>
        </w:rPr>
        <w:t>To solve this problem, we propose a model that trains to estimate the shape of the ABP signal by learning the same number of signals as one but the differentiation.</w:t>
      </w:r>
      <w:commentRangeEnd w:id="14"/>
      <w:r w:rsidR="00107B1E">
        <w:rPr>
          <w:rStyle w:val="ac"/>
          <w:rFonts w:eastAsia="SimSun"/>
          <w:b w:val="0"/>
          <w:snapToGrid/>
          <w:lang w:eastAsia="zh-CN" w:bidi="ar-SA"/>
        </w:rPr>
        <w:commentReference w:id="14"/>
      </w:r>
      <w:r w:rsidRPr="0070099B">
        <w:rPr>
          <w:b w:val="0"/>
          <w:bCs/>
          <w:color w:val="0D0D0D" w:themeColor="text1" w:themeTint="F2"/>
        </w:rPr>
        <w:t xml:space="preserve"> The first differential signal indicates the slope characteristic of the original signal, and the second differential signal includes the acceleration characteristic of the original signal. This helps </w:t>
      </w:r>
      <w:r w:rsidR="003C21BD">
        <w:rPr>
          <w:b w:val="0"/>
          <w:bCs/>
          <w:color w:val="0D0D0D" w:themeColor="text1" w:themeTint="F2"/>
        </w:rPr>
        <w:t xml:space="preserve">estimate the next signal based on the previous shape even </w:t>
      </w:r>
      <w:r w:rsidRPr="0070099B">
        <w:rPr>
          <w:b w:val="0"/>
          <w:bCs/>
          <w:color w:val="0D0D0D" w:themeColor="text1" w:themeTint="F2"/>
        </w:rPr>
        <w:t xml:space="preserve">when the measurement was not </w:t>
      </w:r>
      <w:r w:rsidR="003C21BD">
        <w:rPr>
          <w:b w:val="0"/>
          <w:bCs/>
          <w:color w:val="0D0D0D" w:themeColor="text1" w:themeTint="F2"/>
        </w:rPr>
        <w:t>adequately measured</w:t>
      </w:r>
      <w:r w:rsidRPr="0070099B">
        <w:rPr>
          <w:b w:val="0"/>
          <w:bCs/>
          <w:color w:val="0D0D0D" w:themeColor="text1" w:themeTint="F2"/>
        </w:rPr>
        <w:t xml:space="preserve"> due to noise, such as when the patient moves.</w:t>
      </w:r>
    </w:p>
    <w:p w14:paraId="21C1624C" w14:textId="1CA10821" w:rsidR="00EC4452" w:rsidRPr="0070099B" w:rsidRDefault="00EC4452" w:rsidP="007463C6">
      <w:pPr>
        <w:pStyle w:val="MDPI31text"/>
        <w:rPr>
          <w:rFonts w:eastAsia="맑은 고딕" w:cs="맑은 고딕"/>
          <w:color w:val="0D0D0D" w:themeColor="text1" w:themeTint="F2"/>
          <w:lang w:eastAsia="ko-KR"/>
        </w:rPr>
      </w:pPr>
      <w:r w:rsidRPr="0070099B">
        <w:rPr>
          <w:rFonts w:eastAsia="맑은 고딕" w:cs="맑은 고딕"/>
          <w:color w:val="0D0D0D" w:themeColor="text1" w:themeTint="F2"/>
          <w:lang w:eastAsia="ko-KR"/>
        </w:rPr>
        <w:t xml:space="preserve">We propose BPNet, a model that generates ABP </w:t>
      </w:r>
      <w:r w:rsidR="005C04C4" w:rsidRPr="0070099B">
        <w:rPr>
          <w:rFonts w:eastAsia="맑은 고딕" w:cs="맑은 고딕"/>
          <w:color w:val="0D0D0D" w:themeColor="text1" w:themeTint="F2"/>
          <w:lang w:eastAsia="ko-KR"/>
        </w:rPr>
        <w:t>Signals</w:t>
      </w:r>
      <w:r w:rsidRPr="0070099B">
        <w:rPr>
          <w:rFonts w:eastAsia="맑은 고딕" w:cs="맑은 고딕"/>
          <w:color w:val="0D0D0D" w:themeColor="text1" w:themeTint="F2"/>
          <w:lang w:eastAsia="ko-KR"/>
        </w:rPr>
        <w:t xml:space="preserve"> from PPG signals using 1D convolution. </w:t>
      </w:r>
      <w:r w:rsidR="005C04C4" w:rsidRPr="0070099B">
        <w:rPr>
          <w:rFonts w:eastAsia="맑은 고딕" w:cs="맑은 고딕"/>
          <w:color w:val="0D0D0D" w:themeColor="text1" w:themeTint="F2"/>
          <w:lang w:eastAsia="ko-KR"/>
        </w:rPr>
        <w:t xml:space="preserve">First, the encoder-decoder type feature extractor learns from the input PPG and its </w:t>
      </w:r>
      <w:r w:rsidR="0014516E" w:rsidRPr="0070099B">
        <w:rPr>
          <w:rFonts w:eastAsia="맑은 고딕" w:cs="맑은 고딕"/>
          <w:color w:val="0D0D0D" w:themeColor="text1" w:themeTint="F2"/>
          <w:lang w:eastAsia="ko-KR"/>
        </w:rPr>
        <w:t>derivatives</w:t>
      </w:r>
      <w:r w:rsidR="005C04C4" w:rsidRPr="0070099B">
        <w:rPr>
          <w:rFonts w:eastAsia="맑은 고딕" w:cs="맑은 고딕"/>
          <w:color w:val="0D0D0D" w:themeColor="text1" w:themeTint="F2"/>
          <w:lang w:eastAsia="ko-KR"/>
        </w:rPr>
        <w:t xml:space="preserve"> to extract various morphological features. These features are fed into the Linear Module</w:t>
      </w:r>
      <w:r w:rsidR="00082708" w:rsidRPr="0070099B">
        <w:rPr>
          <w:rFonts w:eastAsia="맑은 고딕" w:cs="맑은 고딕"/>
          <w:color w:val="0D0D0D" w:themeColor="text1" w:themeTint="F2"/>
          <w:lang w:eastAsia="ko-KR"/>
        </w:rPr>
        <w:t>,</w:t>
      </w:r>
      <w:r w:rsidR="005C04C4" w:rsidRPr="0070099B">
        <w:rPr>
          <w:rFonts w:eastAsia="맑은 고딕" w:cs="맑은 고딕"/>
          <w:color w:val="0D0D0D" w:themeColor="text1" w:themeTint="F2"/>
          <w:lang w:eastAsia="ko-KR"/>
        </w:rPr>
        <w:t xml:space="preserve"> which produces a primitive shape of </w:t>
      </w:r>
      <w:r w:rsidR="00CA7889" w:rsidRPr="0070099B">
        <w:rPr>
          <w:rFonts w:eastAsia="맑은 고딕" w:cs="맑은 고딕"/>
          <w:color w:val="0D0D0D" w:themeColor="text1" w:themeTint="F2"/>
          <w:lang w:eastAsia="ko-KR"/>
        </w:rPr>
        <w:t xml:space="preserve">the </w:t>
      </w:r>
      <w:r w:rsidR="005C04C4" w:rsidRPr="0070099B">
        <w:rPr>
          <w:rFonts w:eastAsia="맑은 고딕" w:cs="맑은 고딕"/>
          <w:color w:val="0D0D0D" w:themeColor="text1" w:themeTint="F2"/>
          <w:lang w:eastAsia="ko-KR"/>
        </w:rPr>
        <w:t>predicted signal</w:t>
      </w:r>
      <w:r w:rsidR="00082708" w:rsidRPr="0070099B">
        <w:rPr>
          <w:rFonts w:eastAsia="맑은 고딕" w:cs="맑은 고딕"/>
          <w:color w:val="0D0D0D" w:themeColor="text1" w:themeTint="F2"/>
          <w:lang w:eastAsia="ko-KR"/>
        </w:rPr>
        <w:t>,</w:t>
      </w:r>
      <w:r w:rsidR="005C04C4" w:rsidRPr="0070099B">
        <w:rPr>
          <w:rFonts w:eastAsia="맑은 고딕" w:cs="맑은 고딕"/>
          <w:color w:val="0D0D0D" w:themeColor="text1" w:themeTint="F2"/>
          <w:lang w:eastAsia="ko-KR"/>
        </w:rPr>
        <w:t xml:space="preserve"> and the Amplitude Module</w:t>
      </w:r>
      <w:r w:rsidR="00082708" w:rsidRPr="0070099B">
        <w:rPr>
          <w:rFonts w:eastAsia="맑은 고딕" w:cs="맑은 고딕"/>
          <w:color w:val="0D0D0D" w:themeColor="text1" w:themeTint="F2"/>
          <w:lang w:eastAsia="ko-KR"/>
        </w:rPr>
        <w:t>,</w:t>
      </w:r>
      <w:r w:rsidR="005C04C4" w:rsidRPr="0070099B">
        <w:rPr>
          <w:rFonts w:eastAsia="맑은 고딕" w:cs="맑은 고딕"/>
          <w:color w:val="0D0D0D" w:themeColor="text1" w:themeTint="F2"/>
          <w:lang w:eastAsia="ko-KR"/>
        </w:rPr>
        <w:t xml:space="preserve"> </w:t>
      </w:r>
      <w:r w:rsidR="00CA7889" w:rsidRPr="0070099B">
        <w:rPr>
          <w:rFonts w:eastAsia="맑은 고딕" w:cs="맑은 고딕"/>
          <w:color w:val="0D0D0D" w:themeColor="text1" w:themeTint="F2"/>
          <w:lang w:eastAsia="ko-KR"/>
        </w:rPr>
        <w:t>which</w:t>
      </w:r>
      <w:r w:rsidR="005C04C4" w:rsidRPr="0070099B">
        <w:rPr>
          <w:rFonts w:eastAsia="맑은 고딕" w:cs="맑은 고딕"/>
          <w:color w:val="0D0D0D" w:themeColor="text1" w:themeTint="F2"/>
          <w:lang w:eastAsia="ko-KR"/>
        </w:rPr>
        <w:t xml:space="preserve"> estimates SBP and DBP</w:t>
      </w:r>
      <w:r w:rsidR="00CA7889" w:rsidRPr="0070099B">
        <w:rPr>
          <w:rFonts w:eastAsia="맑은 고딕" w:cs="맑은 고딕"/>
          <w:color w:val="0D0D0D" w:themeColor="text1" w:themeTint="F2"/>
          <w:lang w:eastAsia="ko-KR"/>
        </w:rPr>
        <w:t>.</w:t>
      </w:r>
      <w:r w:rsidR="005C04C4" w:rsidRPr="0070099B">
        <w:rPr>
          <w:rFonts w:eastAsia="맑은 고딕" w:cs="맑은 고딕"/>
          <w:color w:val="0D0D0D" w:themeColor="text1" w:themeTint="F2"/>
          <w:lang w:eastAsia="ko-KR"/>
        </w:rPr>
        <w:t xml:space="preserve"> </w:t>
      </w:r>
    </w:p>
    <w:p w14:paraId="507103EC" w14:textId="77777777" w:rsidR="00D529D9" w:rsidRPr="0070099B" w:rsidRDefault="00D529D9" w:rsidP="007463C6">
      <w:pPr>
        <w:pStyle w:val="MDPI31text"/>
        <w:rPr>
          <w:rFonts w:eastAsia="맑은 고딕" w:cs="맑은 고딕"/>
          <w:color w:val="0D0D0D" w:themeColor="text1" w:themeTint="F2"/>
          <w:lang w:eastAsia="ko-KR"/>
        </w:rPr>
      </w:pPr>
    </w:p>
    <w:p w14:paraId="645DEE4F" w14:textId="77777777" w:rsidR="00514DDF" w:rsidRPr="0070099B" w:rsidRDefault="00F361A3" w:rsidP="00A463B4">
      <w:pPr>
        <w:pStyle w:val="MDPI21heading1"/>
        <w:rPr>
          <w:color w:val="0D0D0D" w:themeColor="text1" w:themeTint="F2"/>
        </w:rPr>
      </w:pPr>
      <w:r w:rsidRPr="0070099B">
        <w:rPr>
          <w:color w:val="0D0D0D" w:themeColor="text1" w:themeTint="F2"/>
        </w:rPr>
        <w:t>3.2</w:t>
      </w:r>
      <w:r w:rsidR="007463C6" w:rsidRPr="0070099B">
        <w:rPr>
          <w:color w:val="0D0D0D" w:themeColor="text1" w:themeTint="F2"/>
        </w:rPr>
        <w:t>.</w:t>
      </w:r>
      <w:r w:rsidR="00AB51BE" w:rsidRPr="0070099B">
        <w:rPr>
          <w:color w:val="0D0D0D" w:themeColor="text1" w:themeTint="F2"/>
        </w:rPr>
        <w:t>1 Feature Extrac</w:t>
      </w:r>
      <w:r w:rsidR="00514DDF" w:rsidRPr="0070099B">
        <w:rPr>
          <w:color w:val="0D0D0D" w:themeColor="text1" w:themeTint="F2"/>
        </w:rPr>
        <w:t>tor</w:t>
      </w:r>
    </w:p>
    <w:p w14:paraId="353734EF" w14:textId="35EFCE0D" w:rsidR="006C73BF" w:rsidRPr="0070099B" w:rsidRDefault="008B7CA5" w:rsidP="00847805">
      <w:pPr>
        <w:pStyle w:val="MDPI31text"/>
        <w:rPr>
          <w:rFonts w:eastAsia="바탕" w:cs="바탕"/>
          <w:color w:val="0D0D0D" w:themeColor="text1" w:themeTint="F2"/>
          <w:lang w:eastAsia="ko-KR"/>
        </w:rPr>
      </w:pPr>
      <w:r w:rsidRPr="0070099B">
        <w:rPr>
          <w:rFonts w:eastAsia="맑은 고딕" w:cs="맑은 고딕"/>
          <w:color w:val="0D0D0D" w:themeColor="text1" w:themeTint="F2"/>
          <w:lang w:eastAsia="ko-KR"/>
        </w:rPr>
        <w:t xml:space="preserve">Feature extractor consists of Trend Module for detecting large scale trend of ABP signal and Detail module that learns small ripple of the signal with a smaller kernel size of </w:t>
      </w:r>
      <w:r w:rsidR="002B2CA6" w:rsidRPr="0070099B">
        <w:rPr>
          <w:rFonts w:eastAsia="맑은 고딕" w:cs="맑은 고딕"/>
          <w:color w:val="0D0D0D" w:themeColor="text1" w:themeTint="F2"/>
          <w:lang w:eastAsia="ko-KR"/>
        </w:rPr>
        <w:t xml:space="preserve">1D </w:t>
      </w:r>
      <w:r w:rsidRPr="0070099B">
        <w:rPr>
          <w:rFonts w:eastAsia="맑은 고딕" w:cs="맑은 고딕"/>
          <w:color w:val="0D0D0D" w:themeColor="text1" w:themeTint="F2"/>
          <w:lang w:eastAsia="ko-KR"/>
        </w:rPr>
        <w:t>convolution. The outputs of the Trend module are fed into the Detail module to help the Detail module to learn not only small morphological features but also consider the trend of the target data.</w:t>
      </w:r>
      <w:r w:rsidR="00117019" w:rsidRPr="0070099B">
        <w:rPr>
          <w:rFonts w:eastAsia="맑은 고딕" w:cs="맑은 고딕"/>
          <w:color w:val="0D0D0D" w:themeColor="text1" w:themeTint="F2"/>
          <w:lang w:eastAsia="ko-KR"/>
        </w:rPr>
        <w:t xml:space="preserve"> </w:t>
      </w:r>
      <w:r w:rsidR="00FD6B8F" w:rsidRPr="0070099B">
        <w:rPr>
          <w:rFonts w:eastAsia="바탕" w:cs="바탕"/>
          <w:color w:val="0D0D0D" w:themeColor="text1" w:themeTint="F2"/>
          <w:lang w:eastAsia="ko-KR"/>
        </w:rPr>
        <w:t xml:space="preserve">Despite </w:t>
      </w:r>
      <w:r w:rsidR="000A08AB" w:rsidRPr="0070099B">
        <w:rPr>
          <w:rFonts w:eastAsia="바탕" w:cs="바탕"/>
          <w:color w:val="0D0D0D" w:themeColor="text1" w:themeTint="F2"/>
          <w:lang w:eastAsia="ko-KR"/>
        </w:rPr>
        <w:t xml:space="preserve">BPNet </w:t>
      </w:r>
      <w:r w:rsidR="005A21EE" w:rsidRPr="0070099B">
        <w:rPr>
          <w:rFonts w:eastAsia="바탕" w:cs="바탕"/>
          <w:color w:val="0D0D0D" w:themeColor="text1" w:themeTint="F2"/>
          <w:lang w:eastAsia="ko-KR"/>
        </w:rPr>
        <w:t>being</w:t>
      </w:r>
      <w:r w:rsidR="000A08AB" w:rsidRPr="0070099B">
        <w:rPr>
          <w:rFonts w:eastAsia="바탕" w:cs="바탕"/>
          <w:color w:val="0D0D0D" w:themeColor="text1" w:themeTint="F2"/>
          <w:lang w:eastAsia="ko-KR"/>
        </w:rPr>
        <w:t xml:space="preserve"> built to learn from the sequential, t</w:t>
      </w:r>
      <w:r w:rsidR="009C2133" w:rsidRPr="0070099B">
        <w:rPr>
          <w:rFonts w:eastAsia="바탕" w:cs="바탕"/>
          <w:color w:val="0D0D0D" w:themeColor="text1" w:themeTint="F2"/>
          <w:lang w:eastAsia="ko-KR"/>
        </w:rPr>
        <w:t xml:space="preserve">he reason </w:t>
      </w:r>
      <w:r w:rsidR="00700450" w:rsidRPr="0070099B">
        <w:rPr>
          <w:rFonts w:eastAsia="바탕" w:cs="바탕"/>
          <w:color w:val="0D0D0D" w:themeColor="text1" w:themeTint="F2"/>
          <w:lang w:eastAsia="ko-KR"/>
        </w:rPr>
        <w:t>recurrent neural network (</w:t>
      </w:r>
      <w:r w:rsidR="009C2133" w:rsidRPr="0070099B">
        <w:rPr>
          <w:rFonts w:eastAsia="바탕" w:cs="바탕"/>
          <w:color w:val="0D0D0D" w:themeColor="text1" w:themeTint="F2"/>
          <w:lang w:eastAsia="ko-KR"/>
        </w:rPr>
        <w:t>RNN</w:t>
      </w:r>
      <w:r w:rsidR="00700450" w:rsidRPr="0070099B">
        <w:rPr>
          <w:rFonts w:eastAsia="바탕" w:cs="바탕"/>
          <w:color w:val="0D0D0D" w:themeColor="text1" w:themeTint="F2"/>
          <w:lang w:eastAsia="ko-KR"/>
        </w:rPr>
        <w:t>)</w:t>
      </w:r>
      <w:r w:rsidR="009C2133" w:rsidRPr="0070099B">
        <w:rPr>
          <w:rFonts w:eastAsia="바탕" w:cs="바탕"/>
          <w:color w:val="0D0D0D" w:themeColor="text1" w:themeTint="F2"/>
          <w:lang w:eastAsia="ko-KR"/>
        </w:rPr>
        <w:t xml:space="preserve"> series is not used</w:t>
      </w:r>
      <w:r w:rsidR="008F69FE" w:rsidRPr="0070099B">
        <w:rPr>
          <w:rFonts w:eastAsia="바탕" w:cs="바탕"/>
          <w:color w:val="0D0D0D" w:themeColor="text1" w:themeTint="F2"/>
          <w:lang w:eastAsia="ko-KR"/>
        </w:rPr>
        <w:t xml:space="preserve"> in this work is</w:t>
      </w:r>
      <w:r w:rsidR="009C2133" w:rsidRPr="0070099B">
        <w:rPr>
          <w:rFonts w:eastAsia="바탕" w:cs="바탕"/>
          <w:color w:val="0D0D0D" w:themeColor="text1" w:themeTint="F2"/>
          <w:lang w:eastAsia="ko-KR"/>
        </w:rPr>
        <w:t xml:space="preserve"> that the minimum </w:t>
      </w:r>
      <w:r w:rsidR="005F6147" w:rsidRPr="0070099B">
        <w:rPr>
          <w:rFonts w:eastAsia="바탕" w:cs="바탕"/>
          <w:color w:val="0D0D0D" w:themeColor="text1" w:themeTint="F2"/>
          <w:lang w:eastAsia="ko-KR"/>
        </w:rPr>
        <w:t xml:space="preserve">data length in the </w:t>
      </w:r>
      <w:r w:rsidR="005A21EE" w:rsidRPr="0070099B">
        <w:rPr>
          <w:rFonts w:eastAsia="바탕" w:cs="바탕"/>
          <w:color w:val="0D0D0D" w:themeColor="text1" w:themeTint="F2"/>
          <w:lang w:eastAsia="ko-KR"/>
        </w:rPr>
        <w:t>time domain</w:t>
      </w:r>
      <w:r w:rsidR="009C2133" w:rsidRPr="0070099B">
        <w:rPr>
          <w:rFonts w:eastAsia="바탕" w:cs="바탕"/>
          <w:color w:val="0D0D0D" w:themeColor="text1" w:themeTint="F2"/>
          <w:lang w:eastAsia="ko-KR"/>
        </w:rPr>
        <w:t xml:space="preserve"> is required to make a continuous signal by inferring the characteristics of a physiological signal. As a result of </w:t>
      </w:r>
      <w:r w:rsidR="00705798" w:rsidRPr="0070099B">
        <w:rPr>
          <w:rFonts w:eastAsia="바탕" w:cs="바탕"/>
          <w:color w:val="0D0D0D" w:themeColor="text1" w:themeTint="F2"/>
          <w:lang w:eastAsia="ko-KR"/>
        </w:rPr>
        <w:t xml:space="preserve">several </w:t>
      </w:r>
      <w:r w:rsidR="009C2133" w:rsidRPr="0070099B">
        <w:rPr>
          <w:rFonts w:eastAsia="바탕" w:cs="바탕"/>
          <w:color w:val="0D0D0D" w:themeColor="text1" w:themeTint="F2"/>
          <w:lang w:eastAsia="ko-KR"/>
        </w:rPr>
        <w:t>experimen</w:t>
      </w:r>
      <w:r w:rsidR="00705798" w:rsidRPr="0070099B">
        <w:rPr>
          <w:rFonts w:eastAsia="바탕" w:cs="바탕"/>
          <w:color w:val="0D0D0D" w:themeColor="text1" w:themeTint="F2"/>
          <w:lang w:eastAsia="ko-KR"/>
        </w:rPr>
        <w:t>ts</w:t>
      </w:r>
      <w:r w:rsidR="009C2133" w:rsidRPr="0070099B">
        <w:rPr>
          <w:rFonts w:eastAsia="바탕" w:cs="바탕"/>
          <w:color w:val="0D0D0D" w:themeColor="text1" w:themeTint="F2"/>
          <w:lang w:eastAsia="ko-KR"/>
        </w:rPr>
        <w:t xml:space="preserve"> with various </w:t>
      </w:r>
      <w:r w:rsidR="00705798" w:rsidRPr="0070099B">
        <w:rPr>
          <w:rFonts w:eastAsia="바탕" w:cs="바탕"/>
          <w:color w:val="0D0D0D" w:themeColor="text1" w:themeTint="F2"/>
          <w:lang w:eastAsia="ko-KR"/>
        </w:rPr>
        <w:t xml:space="preserve">signal </w:t>
      </w:r>
      <w:r w:rsidR="009C2133" w:rsidRPr="0070099B">
        <w:rPr>
          <w:rFonts w:eastAsia="바탕" w:cs="바탕"/>
          <w:color w:val="0D0D0D" w:themeColor="text1" w:themeTint="F2"/>
          <w:lang w:eastAsia="ko-KR"/>
        </w:rPr>
        <w:t xml:space="preserve">lengths, </w:t>
      </w:r>
      <w:r w:rsidR="004A13D6" w:rsidRPr="0070099B">
        <w:rPr>
          <w:rFonts w:eastAsia="바탕" w:cs="바탕"/>
          <w:color w:val="0D0D0D" w:themeColor="text1" w:themeTint="F2"/>
          <w:lang w:eastAsia="ko-KR"/>
        </w:rPr>
        <w:t>six-second-long</w:t>
      </w:r>
      <w:r w:rsidR="00C16B7B" w:rsidRPr="0070099B">
        <w:rPr>
          <w:rFonts w:eastAsia="바탕" w:cs="바탕"/>
          <w:color w:val="0D0D0D" w:themeColor="text1" w:themeTint="F2"/>
          <w:lang w:eastAsia="ko-KR"/>
        </w:rPr>
        <w:t xml:space="preserve"> input data showed the</w:t>
      </w:r>
      <w:r w:rsidR="009C2133" w:rsidRPr="0070099B">
        <w:rPr>
          <w:rFonts w:eastAsia="바탕" w:cs="바탕"/>
          <w:color w:val="0D0D0D" w:themeColor="text1" w:themeTint="F2"/>
          <w:lang w:eastAsia="ko-KR"/>
        </w:rPr>
        <w:t xml:space="preserve"> best result. The </w:t>
      </w:r>
      <w:r w:rsidR="00B939E4" w:rsidRPr="0070099B">
        <w:rPr>
          <w:rFonts w:eastAsia="바탕" w:cs="바탕"/>
          <w:color w:val="0D0D0D" w:themeColor="text1" w:themeTint="F2"/>
          <w:lang w:eastAsia="ko-KR"/>
        </w:rPr>
        <w:t>size</w:t>
      </w:r>
      <w:r w:rsidR="009C2133" w:rsidRPr="0070099B">
        <w:rPr>
          <w:rFonts w:eastAsia="바탕" w:cs="바탕"/>
          <w:color w:val="0D0D0D" w:themeColor="text1" w:themeTint="F2"/>
          <w:lang w:eastAsia="ko-KR"/>
        </w:rPr>
        <w:t xml:space="preserve"> of the down-sampled data is 360, and as a result of an experiment using an RNN series LSTM, 1D Conv showed much better performance.</w:t>
      </w:r>
    </w:p>
    <w:p w14:paraId="778AAE11" w14:textId="29B2832E" w:rsidR="007463C6" w:rsidRPr="0070099B" w:rsidRDefault="00514DDF" w:rsidP="00A463B4">
      <w:pPr>
        <w:pStyle w:val="MDPI21heading1"/>
        <w:rPr>
          <w:color w:val="0D0D0D" w:themeColor="text1" w:themeTint="F2"/>
        </w:rPr>
      </w:pPr>
      <w:r w:rsidRPr="0070099B">
        <w:rPr>
          <w:color w:val="0D0D0D" w:themeColor="text1" w:themeTint="F2"/>
        </w:rPr>
        <w:lastRenderedPageBreak/>
        <w:t xml:space="preserve">3.2.1.1 </w:t>
      </w:r>
      <w:r w:rsidR="007463C6" w:rsidRPr="0070099B">
        <w:rPr>
          <w:color w:val="0D0D0D" w:themeColor="text1" w:themeTint="F2"/>
        </w:rPr>
        <w:t>Trend Module</w:t>
      </w:r>
    </w:p>
    <w:p w14:paraId="405F424B" w14:textId="77777777" w:rsidR="00E56E39" w:rsidRPr="0070099B" w:rsidRDefault="00E56E39" w:rsidP="00A463B4">
      <w:pPr>
        <w:pStyle w:val="MDPI21heading1"/>
        <w:rPr>
          <w:color w:val="0D0D0D" w:themeColor="text1" w:themeTint="F2"/>
          <w:sz w:val="8"/>
          <w:szCs w:val="11"/>
        </w:rPr>
      </w:pPr>
    </w:p>
    <w:p w14:paraId="04D243EE" w14:textId="77777777" w:rsidR="001510DF" w:rsidRPr="0070099B" w:rsidRDefault="001510DF" w:rsidP="001510DF">
      <w:pPr>
        <w:pStyle w:val="MDPI21heading1"/>
        <w:jc w:val="center"/>
        <w:rPr>
          <w:color w:val="0D0D0D" w:themeColor="text1" w:themeTint="F2"/>
        </w:rPr>
      </w:pPr>
      <w:r w:rsidRPr="0070099B">
        <w:rPr>
          <w:noProof/>
          <w:snapToGrid/>
          <w:color w:val="0D0D0D" w:themeColor="text1" w:themeTint="F2"/>
        </w:rPr>
        <w:drawing>
          <wp:inline distT="0" distB="0" distL="0" distR="0" wp14:anchorId="2ACDB07B" wp14:editId="011EBC1E">
            <wp:extent cx="2356943" cy="1972800"/>
            <wp:effectExtent l="0" t="0" r="571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6943" cy="1972800"/>
                    </a:xfrm>
                    <a:prstGeom prst="rect">
                      <a:avLst/>
                    </a:prstGeom>
                  </pic:spPr>
                </pic:pic>
              </a:graphicData>
            </a:graphic>
          </wp:inline>
        </w:drawing>
      </w:r>
    </w:p>
    <w:p w14:paraId="7FE180DE" w14:textId="0B902CD2" w:rsidR="001510DF" w:rsidRPr="0070099B" w:rsidRDefault="001510DF" w:rsidP="001510DF">
      <w:pPr>
        <w:pStyle w:val="MDPI51figurecaption"/>
        <w:rPr>
          <w:color w:val="0D0D0D" w:themeColor="text1" w:themeTint="F2"/>
        </w:rPr>
      </w:pPr>
      <w:r w:rsidRPr="0070099B">
        <w:rPr>
          <w:b/>
          <w:color w:val="0D0D0D" w:themeColor="text1" w:themeTint="F2"/>
        </w:rPr>
        <w:t xml:space="preserve">Figure 6. </w:t>
      </w:r>
      <w:r w:rsidRPr="0070099B">
        <w:rPr>
          <w:color w:val="0D0D0D" w:themeColor="text1" w:themeTint="F2"/>
        </w:rPr>
        <w:t>The architecture of the Trend module. PPG, VPG, and APG signal is fed to the Trend module to compress bold information of an input signal.</w:t>
      </w:r>
    </w:p>
    <w:p w14:paraId="60045D18" w14:textId="3EE349F0" w:rsidR="000B5E11" w:rsidRPr="0070099B" w:rsidRDefault="001510DF" w:rsidP="004D33AA">
      <w:pPr>
        <w:pStyle w:val="MDPI31text"/>
        <w:rPr>
          <w:rFonts w:eastAsia="바탕" w:cs="바탕"/>
          <w:color w:val="0D0D0D" w:themeColor="text1" w:themeTint="F2"/>
          <w:lang w:eastAsia="ko-KR"/>
        </w:rPr>
      </w:pPr>
      <w:r w:rsidRPr="0070099B">
        <w:rPr>
          <w:rFonts w:eastAsia="바탕" w:cs="바탕"/>
          <w:color w:val="0D0D0D" w:themeColor="text1" w:themeTint="F2"/>
          <w:lang w:eastAsia="ko-KR"/>
        </w:rPr>
        <w:t xml:space="preserve">Figure 6 is the architecture of the Trend module. </w:t>
      </w:r>
      <w:r w:rsidR="003C21BD">
        <w:rPr>
          <w:rFonts w:eastAsia="바탕" w:cs="바탕"/>
          <w:color w:val="0D0D0D" w:themeColor="text1" w:themeTint="F2"/>
          <w:lang w:eastAsia="ko-KR"/>
        </w:rPr>
        <w:t>The</w:t>
      </w:r>
      <w:r w:rsidR="00344277" w:rsidRPr="0070099B">
        <w:rPr>
          <w:rFonts w:eastAsia="바탕" w:cs="바탕"/>
          <w:color w:val="0D0D0D" w:themeColor="text1" w:themeTint="F2"/>
          <w:lang w:eastAsia="ko-KR"/>
        </w:rPr>
        <w:t xml:space="preserve"> Trend module is designed to infer large morphological characteristics of signals. An encoder and decoder structure that compresses an input signal and creates a feature with that information is adopted. This is implemented through 1D Convolution with a kernel size of 5, and the</w:t>
      </w:r>
      <w:r w:rsidR="0029061E" w:rsidRPr="0070099B">
        <w:rPr>
          <w:rFonts w:eastAsia="바탕" w:cs="바탕"/>
          <w:color w:val="0D0D0D" w:themeColor="text1" w:themeTint="F2"/>
          <w:lang w:eastAsia="ko-KR"/>
        </w:rPr>
        <w:t xml:space="preserve"> compressed</w:t>
      </w:r>
      <w:r w:rsidR="00344277" w:rsidRPr="0070099B">
        <w:rPr>
          <w:rFonts w:eastAsia="바탕" w:cs="바탕"/>
          <w:color w:val="0D0D0D" w:themeColor="text1" w:themeTint="F2"/>
          <w:lang w:eastAsia="ko-KR"/>
        </w:rPr>
        <w:t xml:space="preserve"> feature of the signal is delivered to the Detail module as an input.</w:t>
      </w:r>
    </w:p>
    <w:p w14:paraId="44DFE3D6" w14:textId="094F12AC" w:rsidR="00D0454D" w:rsidRPr="0070099B" w:rsidRDefault="00F361A3" w:rsidP="00E56E39">
      <w:pPr>
        <w:pStyle w:val="MDPI21heading1"/>
        <w:rPr>
          <w:color w:val="0D0D0D" w:themeColor="text1" w:themeTint="F2"/>
        </w:rPr>
      </w:pPr>
      <w:r w:rsidRPr="0070099B">
        <w:rPr>
          <w:color w:val="0D0D0D" w:themeColor="text1" w:themeTint="F2"/>
        </w:rPr>
        <w:t>3.</w:t>
      </w:r>
      <w:r w:rsidR="00514DDF" w:rsidRPr="0070099B">
        <w:rPr>
          <w:color w:val="0D0D0D" w:themeColor="text1" w:themeTint="F2"/>
        </w:rPr>
        <w:t>2.1.2</w:t>
      </w:r>
      <w:r w:rsidR="007463C6" w:rsidRPr="0070099B">
        <w:rPr>
          <w:color w:val="0D0D0D" w:themeColor="text1" w:themeTint="F2"/>
        </w:rPr>
        <w:t xml:space="preserve"> Detail Module</w:t>
      </w:r>
    </w:p>
    <w:p w14:paraId="398BF49A" w14:textId="77777777" w:rsidR="00E56E39" w:rsidRPr="0070099B" w:rsidRDefault="00E56E39" w:rsidP="00E56E39">
      <w:pPr>
        <w:pStyle w:val="MDPI21heading1"/>
        <w:rPr>
          <w:color w:val="0D0D0D" w:themeColor="text1" w:themeTint="F2"/>
        </w:rPr>
      </w:pPr>
    </w:p>
    <w:p w14:paraId="0C1ACFC5" w14:textId="77777777" w:rsidR="001510DF" w:rsidRPr="0070099B" w:rsidRDefault="001510DF" w:rsidP="001510DF">
      <w:pPr>
        <w:pStyle w:val="MDPI31text"/>
        <w:jc w:val="center"/>
        <w:rPr>
          <w:rFonts w:eastAsia="바탕" w:cs="바탕"/>
          <w:color w:val="0D0D0D" w:themeColor="text1" w:themeTint="F2"/>
          <w:lang w:eastAsia="ko-KR"/>
        </w:rPr>
      </w:pPr>
      <w:r w:rsidRPr="0070099B">
        <w:rPr>
          <w:rFonts w:eastAsia="바탕" w:cs="바탕"/>
          <w:noProof/>
          <w:snapToGrid/>
          <w:color w:val="0D0D0D" w:themeColor="text1" w:themeTint="F2"/>
          <w:lang w:eastAsia="ko-KR"/>
        </w:rPr>
        <w:drawing>
          <wp:inline distT="0" distB="0" distL="0" distR="0" wp14:anchorId="7942249B" wp14:editId="23677B43">
            <wp:extent cx="2717972" cy="3754800"/>
            <wp:effectExtent l="0" t="0" r="0" b="444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7972" cy="3754800"/>
                    </a:xfrm>
                    <a:prstGeom prst="rect">
                      <a:avLst/>
                    </a:prstGeom>
                  </pic:spPr>
                </pic:pic>
              </a:graphicData>
            </a:graphic>
          </wp:inline>
        </w:drawing>
      </w:r>
    </w:p>
    <w:p w14:paraId="47B96295" w14:textId="5D658A45" w:rsidR="001510DF" w:rsidRPr="0070099B" w:rsidRDefault="001510DF" w:rsidP="001510DF">
      <w:pPr>
        <w:pStyle w:val="MDPI51figurecaption"/>
        <w:rPr>
          <w:color w:val="0D0D0D" w:themeColor="text1" w:themeTint="F2"/>
        </w:rPr>
      </w:pPr>
      <w:r w:rsidRPr="0070099B">
        <w:rPr>
          <w:b/>
          <w:color w:val="0D0D0D" w:themeColor="text1" w:themeTint="F2"/>
        </w:rPr>
        <w:t xml:space="preserve">Figure 7. </w:t>
      </w:r>
      <w:r w:rsidRPr="0070099B">
        <w:rPr>
          <w:color w:val="0D0D0D" w:themeColor="text1" w:themeTint="F2"/>
        </w:rPr>
        <w:t xml:space="preserve">Detail module design inherits Trend module only with a smaller kernel size. </w:t>
      </w:r>
    </w:p>
    <w:p w14:paraId="051CBA82" w14:textId="113E4FA1" w:rsidR="00847805" w:rsidRPr="0070099B" w:rsidRDefault="001510DF" w:rsidP="00E56E39">
      <w:pPr>
        <w:pStyle w:val="MDPI31text"/>
        <w:rPr>
          <w:rFonts w:eastAsia="바탕" w:cs="바탕"/>
          <w:color w:val="0D0D0D" w:themeColor="text1" w:themeTint="F2"/>
          <w:lang w:eastAsia="ko-KR"/>
        </w:rPr>
      </w:pPr>
      <w:r w:rsidRPr="0070099B">
        <w:rPr>
          <w:rFonts w:eastAsia="바탕" w:cs="바탕"/>
          <w:color w:val="0D0D0D" w:themeColor="text1" w:themeTint="F2"/>
          <w:lang w:eastAsia="ko-KR"/>
        </w:rPr>
        <w:lastRenderedPageBreak/>
        <w:t xml:space="preserve">Figure 7 is the architecture of the Detail module. </w:t>
      </w:r>
      <w:r w:rsidR="00847805" w:rsidRPr="0070099B">
        <w:rPr>
          <w:color w:val="0D0D0D" w:themeColor="text1" w:themeTint="F2"/>
        </w:rPr>
        <w:t xml:space="preserve">The Detail module serves the purpose of making the suggested model learn detailed morphological characteristics like small ripples and gradients in PPG signal and has a </w:t>
      </w:r>
      <w:r w:rsidR="00847805" w:rsidRPr="0070099B">
        <w:rPr>
          <w:rFonts w:eastAsia="바탕" w:cs="바탕"/>
          <w:color w:val="0D0D0D" w:themeColor="text1" w:themeTint="F2"/>
          <w:lang w:eastAsia="ko-KR"/>
        </w:rPr>
        <w:t>similar structure to the Trend module.</w:t>
      </w:r>
      <w:r w:rsidR="00847805" w:rsidRPr="0070099B">
        <w:rPr>
          <w:color w:val="0D0D0D" w:themeColor="text1" w:themeTint="F2"/>
        </w:rPr>
        <w:t xml:space="preserve"> The </w:t>
      </w:r>
      <w:r w:rsidR="00847805" w:rsidRPr="0070099B">
        <w:rPr>
          <w:rFonts w:eastAsia="바탕" w:cs="바탕"/>
          <w:color w:val="0D0D0D" w:themeColor="text1" w:themeTint="F2"/>
          <w:lang w:eastAsia="ko-KR"/>
        </w:rPr>
        <w:t>kernel size of 3 was used to learn the delicate characteristics of the signal, which is smaller than the one used in the Trend module. The output of the Trend module is fed into the encoding and decoding process to be incorporated into the Detail module learning process.</w:t>
      </w:r>
    </w:p>
    <w:p w14:paraId="5CFC3E67" w14:textId="21D990CF" w:rsidR="007463C6" w:rsidRPr="0070099B" w:rsidRDefault="00F361A3" w:rsidP="00A463B4">
      <w:pPr>
        <w:pStyle w:val="MDPI21heading1"/>
        <w:rPr>
          <w:color w:val="0D0D0D" w:themeColor="text1" w:themeTint="F2"/>
        </w:rPr>
      </w:pPr>
      <w:r w:rsidRPr="0070099B">
        <w:rPr>
          <w:color w:val="0D0D0D" w:themeColor="text1" w:themeTint="F2"/>
        </w:rPr>
        <w:t>3.2</w:t>
      </w:r>
      <w:r w:rsidR="007463C6" w:rsidRPr="0070099B">
        <w:rPr>
          <w:color w:val="0D0D0D" w:themeColor="text1" w:themeTint="F2"/>
        </w:rPr>
        <w:t>.</w:t>
      </w:r>
      <w:r w:rsidR="00514DDF" w:rsidRPr="0070099B">
        <w:rPr>
          <w:color w:val="0D0D0D" w:themeColor="text1" w:themeTint="F2"/>
        </w:rPr>
        <w:t>2</w:t>
      </w:r>
      <w:r w:rsidR="007463C6" w:rsidRPr="0070099B">
        <w:rPr>
          <w:color w:val="0D0D0D" w:themeColor="text1" w:themeTint="F2"/>
        </w:rPr>
        <w:t xml:space="preserve"> Linear Module</w:t>
      </w:r>
    </w:p>
    <w:p w14:paraId="3751E843" w14:textId="76637341" w:rsidR="00B75BFF" w:rsidRPr="0070099B" w:rsidRDefault="00482F70" w:rsidP="00B75BFF">
      <w:pPr>
        <w:pStyle w:val="MDPI31text"/>
        <w:rPr>
          <w:rFonts w:eastAsia="바탕" w:cs="바탕"/>
          <w:color w:val="0D0D0D" w:themeColor="text1" w:themeTint="F2"/>
          <w:lang w:eastAsia="ko-KR"/>
        </w:rPr>
      </w:pPr>
      <w:r w:rsidRPr="0070099B">
        <w:rPr>
          <w:rFonts w:eastAsia="바탕" w:cs="바탕"/>
          <w:color w:val="0D0D0D" w:themeColor="text1" w:themeTint="F2"/>
          <w:lang w:eastAsia="ko-KR"/>
        </w:rPr>
        <w:t xml:space="preserve">The extracted PPG features are first fed into the linear module. </w:t>
      </w:r>
      <w:r w:rsidR="003400B0" w:rsidRPr="0070099B">
        <w:rPr>
          <w:rFonts w:eastAsia="바탕" w:cs="바탕"/>
          <w:color w:val="0D0D0D" w:themeColor="text1" w:themeTint="F2"/>
          <w:lang w:eastAsia="ko-KR"/>
        </w:rPr>
        <w:t>It</w:t>
      </w:r>
      <w:r w:rsidRPr="0070099B">
        <w:rPr>
          <w:rFonts w:eastAsia="바탕" w:cs="바탕"/>
          <w:color w:val="0D0D0D" w:themeColor="text1" w:themeTint="F2"/>
          <w:lang w:eastAsia="ko-KR"/>
        </w:rPr>
        <w:t xml:space="preserve"> plays a role in reconstructing the encoded information to </w:t>
      </w:r>
      <w:r w:rsidR="00E50319" w:rsidRPr="0070099B">
        <w:rPr>
          <w:rFonts w:eastAsia="바탕" w:cs="바탕"/>
          <w:color w:val="0D0D0D" w:themeColor="text1" w:themeTint="F2"/>
          <w:lang w:eastAsia="ko-KR"/>
        </w:rPr>
        <w:t>make</w:t>
      </w:r>
      <w:r w:rsidRPr="0070099B">
        <w:rPr>
          <w:rFonts w:eastAsia="바탕" w:cs="바탕"/>
          <w:color w:val="0D0D0D" w:themeColor="text1" w:themeTint="F2"/>
          <w:lang w:eastAsia="ko-KR"/>
        </w:rPr>
        <w:t xml:space="preserve"> the same length as the original signal, which creates only the morphological characteristics of the ABP signal. The shape of the generated signal is </w:t>
      </w:r>
      <w:r w:rsidR="00D06EAA" w:rsidRPr="0070099B">
        <w:rPr>
          <w:rFonts w:eastAsia="바탕" w:cs="바탕"/>
          <w:color w:val="0D0D0D" w:themeColor="text1" w:themeTint="F2"/>
          <w:lang w:eastAsia="ko-KR"/>
        </w:rPr>
        <w:t>trained</w:t>
      </w:r>
      <w:r w:rsidRPr="0070099B">
        <w:rPr>
          <w:rFonts w:eastAsia="바탕" w:cs="바탕"/>
          <w:color w:val="0D0D0D" w:themeColor="text1" w:themeTint="F2"/>
          <w:lang w:eastAsia="ko-KR"/>
        </w:rPr>
        <w:t xml:space="preserve"> </w:t>
      </w:r>
      <w:r w:rsidR="00D06EAA" w:rsidRPr="0070099B">
        <w:rPr>
          <w:rFonts w:eastAsia="바탕" w:cs="바탕"/>
          <w:color w:val="0D0D0D" w:themeColor="text1" w:themeTint="F2"/>
          <w:lang w:eastAsia="ko-KR"/>
        </w:rPr>
        <w:t>with</w:t>
      </w:r>
      <w:r w:rsidRPr="0070099B">
        <w:rPr>
          <w:rFonts w:eastAsia="바탕" w:cs="바탕"/>
          <w:color w:val="0D0D0D" w:themeColor="text1" w:themeTint="F2"/>
          <w:lang w:eastAsia="ko-KR"/>
        </w:rPr>
        <w:t xml:space="preserve"> Pearson correlation loss.</w:t>
      </w:r>
    </w:p>
    <w:p w14:paraId="31E64486" w14:textId="6413DFD5" w:rsidR="00A463B4" w:rsidRPr="0070099B" w:rsidRDefault="00F361A3" w:rsidP="007463C6">
      <w:pPr>
        <w:pStyle w:val="MDPI21heading1"/>
        <w:rPr>
          <w:color w:val="0D0D0D" w:themeColor="text1" w:themeTint="F2"/>
        </w:rPr>
      </w:pPr>
      <w:r w:rsidRPr="0070099B">
        <w:rPr>
          <w:color w:val="0D0D0D" w:themeColor="text1" w:themeTint="F2"/>
        </w:rPr>
        <w:t>3.2</w:t>
      </w:r>
      <w:r w:rsidR="007463C6" w:rsidRPr="0070099B">
        <w:rPr>
          <w:color w:val="0D0D0D" w:themeColor="text1" w:themeTint="F2"/>
        </w:rPr>
        <w:t>.</w:t>
      </w:r>
      <w:r w:rsidR="00514DDF" w:rsidRPr="0070099B">
        <w:rPr>
          <w:color w:val="0D0D0D" w:themeColor="text1" w:themeTint="F2"/>
        </w:rPr>
        <w:t>3</w:t>
      </w:r>
      <w:r w:rsidR="007463C6" w:rsidRPr="0070099B">
        <w:rPr>
          <w:color w:val="0D0D0D" w:themeColor="text1" w:themeTint="F2"/>
        </w:rPr>
        <w:t xml:space="preserve"> Amplitude Module</w:t>
      </w:r>
    </w:p>
    <w:p w14:paraId="4B9FB9BC" w14:textId="724BA021" w:rsidR="00B75BFF" w:rsidRPr="0070099B" w:rsidRDefault="004000F3" w:rsidP="00B75BFF">
      <w:pPr>
        <w:pStyle w:val="MDPI31text"/>
        <w:rPr>
          <w:rFonts w:eastAsia="바탕" w:cs="바탕"/>
          <w:color w:val="0D0D0D" w:themeColor="text1" w:themeTint="F2"/>
          <w:lang w:eastAsia="ko-KR"/>
        </w:rPr>
      </w:pPr>
      <w:r w:rsidRPr="0070099B">
        <w:rPr>
          <w:rFonts w:eastAsia="바탕" w:cs="바탕"/>
          <w:color w:val="0D0D0D" w:themeColor="text1" w:themeTint="F2"/>
          <w:lang w:eastAsia="ko-KR"/>
        </w:rPr>
        <w:t xml:space="preserve">The characteristics of the PPG are also fed into the Amplitude module. It has a structure opposite the Linear module that </w:t>
      </w:r>
      <w:r w:rsidR="00351379" w:rsidRPr="0070099B">
        <w:rPr>
          <w:rFonts w:eastAsia="바탕" w:cs="바탕"/>
          <w:color w:val="0D0D0D" w:themeColor="text1" w:themeTint="F2"/>
          <w:lang w:eastAsia="ko-KR"/>
        </w:rPr>
        <w:t>stretches out</w:t>
      </w:r>
      <w:r w:rsidRPr="0070099B">
        <w:rPr>
          <w:rFonts w:eastAsia="바탕" w:cs="바탕"/>
          <w:color w:val="0D0D0D" w:themeColor="text1" w:themeTint="F2"/>
          <w:lang w:eastAsia="ko-KR"/>
        </w:rPr>
        <w:t xml:space="preserve"> features to make the original signal length</w:t>
      </w:r>
      <w:r w:rsidR="00586B1F" w:rsidRPr="0070099B">
        <w:rPr>
          <w:rFonts w:eastAsia="바탕" w:cs="바탕"/>
          <w:color w:val="0D0D0D" w:themeColor="text1" w:themeTint="F2"/>
          <w:lang w:eastAsia="ko-KR"/>
        </w:rPr>
        <w:t xml:space="preserve">; it condenses the feature </w:t>
      </w:r>
      <w:r w:rsidRPr="0070099B">
        <w:rPr>
          <w:rFonts w:eastAsia="바탕" w:cs="바탕"/>
          <w:color w:val="0D0D0D" w:themeColor="text1" w:themeTint="F2"/>
          <w:lang w:eastAsia="ko-KR"/>
        </w:rPr>
        <w:t>and estimates DBP and SBP by several dense layers.</w:t>
      </w:r>
    </w:p>
    <w:p w14:paraId="55ED20F1" w14:textId="77777777" w:rsidR="007D6C7F" w:rsidRDefault="007D6C7F" w:rsidP="007463C6">
      <w:pPr>
        <w:pStyle w:val="MDPI21heading1"/>
        <w:rPr>
          <w:color w:val="0D0D0D" w:themeColor="text1" w:themeTint="F2"/>
        </w:rPr>
      </w:pPr>
    </w:p>
    <w:p w14:paraId="5B540304" w14:textId="77777777" w:rsidR="007D6C7F" w:rsidRDefault="007D6C7F" w:rsidP="007463C6">
      <w:pPr>
        <w:pStyle w:val="MDPI21heading1"/>
        <w:rPr>
          <w:color w:val="0D0D0D" w:themeColor="text1" w:themeTint="F2"/>
        </w:rPr>
      </w:pPr>
    </w:p>
    <w:p w14:paraId="45B104D7" w14:textId="77777777" w:rsidR="007D6C7F" w:rsidRDefault="007D6C7F" w:rsidP="007463C6">
      <w:pPr>
        <w:pStyle w:val="MDPI21heading1"/>
        <w:rPr>
          <w:color w:val="0D0D0D" w:themeColor="text1" w:themeTint="F2"/>
        </w:rPr>
      </w:pPr>
    </w:p>
    <w:p w14:paraId="1A1FCB55" w14:textId="3E2C5476" w:rsidR="00765105" w:rsidRPr="0070099B" w:rsidRDefault="00765105" w:rsidP="007463C6">
      <w:pPr>
        <w:pStyle w:val="MDPI21heading1"/>
        <w:rPr>
          <w:color w:val="0D0D0D" w:themeColor="text1" w:themeTint="F2"/>
        </w:rPr>
      </w:pPr>
      <w:r w:rsidRPr="0070099B">
        <w:rPr>
          <w:color w:val="0D0D0D" w:themeColor="text1" w:themeTint="F2"/>
        </w:rPr>
        <w:t xml:space="preserve">3.3 </w:t>
      </w:r>
      <w:r w:rsidR="00613AAB" w:rsidRPr="0070099B">
        <w:rPr>
          <w:color w:val="0D0D0D" w:themeColor="text1" w:themeTint="F2"/>
        </w:rPr>
        <w:t>Feature Combiner</w:t>
      </w:r>
    </w:p>
    <w:p w14:paraId="2F684810" w14:textId="77777777" w:rsidR="001510DF" w:rsidRPr="0070099B" w:rsidRDefault="001510DF" w:rsidP="001510DF">
      <w:pPr>
        <w:pStyle w:val="MDPI21heading1"/>
        <w:jc w:val="center"/>
        <w:rPr>
          <w:color w:val="0D0D0D" w:themeColor="text1" w:themeTint="F2"/>
          <w:lang w:eastAsia="ko-KR"/>
        </w:rPr>
      </w:pPr>
      <w:r w:rsidRPr="0070099B">
        <w:rPr>
          <w:noProof/>
          <w:snapToGrid/>
          <w:color w:val="0D0D0D" w:themeColor="text1" w:themeTint="F2"/>
        </w:rPr>
        <w:drawing>
          <wp:inline distT="0" distB="0" distL="0" distR="0" wp14:anchorId="1D328FF6" wp14:editId="37C985B8">
            <wp:extent cx="2912650" cy="1418400"/>
            <wp:effectExtent l="0" t="0" r="0" b="444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6397" cy="1493271"/>
                    </a:xfrm>
                    <a:prstGeom prst="rect">
                      <a:avLst/>
                    </a:prstGeom>
                  </pic:spPr>
                </pic:pic>
              </a:graphicData>
            </a:graphic>
          </wp:inline>
        </w:drawing>
      </w:r>
    </w:p>
    <w:p w14:paraId="4EA14DCD" w14:textId="49D2F4D0" w:rsidR="001510DF" w:rsidRPr="0070099B" w:rsidRDefault="001510DF" w:rsidP="001510DF">
      <w:pPr>
        <w:pStyle w:val="MDPI51figurecaption"/>
        <w:rPr>
          <w:color w:val="0D0D0D" w:themeColor="text1" w:themeTint="F2"/>
        </w:rPr>
      </w:pPr>
      <w:r w:rsidRPr="0070099B">
        <w:rPr>
          <w:b/>
          <w:color w:val="0D0D0D" w:themeColor="text1" w:themeTint="F2"/>
        </w:rPr>
        <w:t xml:space="preserve">Figure 8. </w:t>
      </w:r>
      <w:r w:rsidRPr="0070099B">
        <w:rPr>
          <w:rFonts w:eastAsia="바탕" w:cs="바탕"/>
          <w:color w:val="0D0D0D" w:themeColor="text1" w:themeTint="F2"/>
          <w:lang w:eastAsia="ko-KR"/>
        </w:rPr>
        <w:t>flow chart of the Feature Combiner</w:t>
      </w:r>
      <w:r w:rsidRPr="0070099B">
        <w:rPr>
          <w:color w:val="0D0D0D" w:themeColor="text1" w:themeTint="F2"/>
        </w:rPr>
        <w:t>.</w:t>
      </w:r>
    </w:p>
    <w:p w14:paraId="59894602" w14:textId="3BD522A3" w:rsidR="00552F4E" w:rsidRPr="0070099B" w:rsidRDefault="001510DF" w:rsidP="004F02BB">
      <w:pPr>
        <w:pStyle w:val="MDPI31text"/>
        <w:rPr>
          <w:rFonts w:eastAsia="바탕" w:cs="바탕"/>
          <w:color w:val="0D0D0D" w:themeColor="text1" w:themeTint="F2"/>
          <w:lang w:eastAsia="ko-KR"/>
        </w:rPr>
      </w:pPr>
      <w:r w:rsidRPr="0070099B">
        <w:rPr>
          <w:rFonts w:eastAsia="바탕" w:cs="바탕"/>
          <w:color w:val="0D0D0D" w:themeColor="text1" w:themeTint="F2"/>
          <w:lang w:eastAsia="ko-KR"/>
        </w:rPr>
        <w:t xml:space="preserve">Figure 8 is the flow chart of the Feature Combiner. </w:t>
      </w:r>
      <w:r w:rsidR="00B31ED8">
        <w:rPr>
          <w:rFonts w:eastAsia="바탕" w:cs="바탕"/>
          <w:color w:val="0D0D0D" w:themeColor="text1" w:themeTint="F2"/>
          <w:lang w:eastAsia="ko-KR"/>
        </w:rPr>
        <w:t>The</w:t>
      </w:r>
      <w:r w:rsidR="00154246" w:rsidRPr="0070099B">
        <w:rPr>
          <w:rFonts w:eastAsia="바탕" w:cs="바탕"/>
          <w:color w:val="0D0D0D" w:themeColor="text1" w:themeTint="F2"/>
          <w:lang w:eastAsia="ko-KR"/>
        </w:rPr>
        <w:t xml:space="preserve"> multi-output obtained from the Linear module and the Amplitude module plays a role in regenerating the target signal through the feature combiner. </w:t>
      </w:r>
      <w:r w:rsidR="00552F4E" w:rsidRPr="0070099B">
        <w:rPr>
          <w:rFonts w:eastAsia="바탕" w:cs="바탕"/>
          <w:color w:val="0D0D0D" w:themeColor="text1" w:themeTint="F2"/>
          <w:lang w:eastAsia="ko-KR"/>
        </w:rPr>
        <w:t>ABP information can be obtained by extending the value using SBP and DBP in the predicted signal shape</w:t>
      </w:r>
    </w:p>
    <w:p w14:paraId="3C8446EB" w14:textId="04EA0663" w:rsidR="00552F4E" w:rsidRPr="0070099B" w:rsidRDefault="00552F4E" w:rsidP="00552F4E">
      <w:pPr>
        <w:pStyle w:val="MDPI21heading1"/>
        <w:rPr>
          <w:color w:val="0D0D0D" w:themeColor="text1" w:themeTint="F2"/>
          <w:lang w:eastAsia="ko-KR"/>
        </w:rPr>
      </w:pPr>
      <w:r w:rsidRPr="0070099B">
        <w:rPr>
          <w:color w:val="0D0D0D" w:themeColor="text1" w:themeTint="F2"/>
        </w:rPr>
        <w:t>3.4 Loss Function</w:t>
      </w:r>
    </w:p>
    <w:p w14:paraId="521AEE50" w14:textId="22930AFC" w:rsidR="00133D35" w:rsidRPr="0070099B" w:rsidRDefault="00552F4E" w:rsidP="00133D35">
      <w:pPr>
        <w:pStyle w:val="MDPI31text"/>
        <w:rPr>
          <w:rFonts w:eastAsia="바탕" w:cs="바탕"/>
          <w:color w:val="0D0D0D" w:themeColor="text1" w:themeTint="F2"/>
          <w:lang w:eastAsia="ko-KR"/>
        </w:rPr>
      </w:pPr>
      <w:r w:rsidRPr="0070099B">
        <w:rPr>
          <w:rFonts w:eastAsia="바탕" w:cs="바탕"/>
          <w:color w:val="0D0D0D" w:themeColor="text1" w:themeTint="F2"/>
          <w:lang w:eastAsia="ko-KR"/>
        </w:rPr>
        <w:t>We proposed a modified MAE loss that can be used with Negative Pearson Correlation Loss to learn waveform, SBP, and DBP with the same weight.</w:t>
      </w:r>
    </w:p>
    <w:p w14:paraId="67D460A7" w14:textId="556CBA85" w:rsidR="005E2FAE" w:rsidRPr="0070099B" w:rsidRDefault="00133D35" w:rsidP="00F56111">
      <w:pPr>
        <w:pStyle w:val="MDPI38bullet"/>
        <w:spacing w:before="60"/>
        <w:rPr>
          <w:rFonts w:eastAsia="바탕" w:cs="바탕"/>
          <w:b/>
          <w:bCs/>
          <w:color w:val="0D0D0D" w:themeColor="text1" w:themeTint="F2"/>
          <w:lang w:eastAsia="ko-KR"/>
        </w:rPr>
      </w:pPr>
      <w:r w:rsidRPr="0070099B">
        <w:rPr>
          <w:color w:val="0D0D0D" w:themeColor="text1" w:themeTint="F2"/>
        </w:rPr>
        <w:t>Negative Pearson Correlation Loss</w:t>
      </w:r>
      <w:r w:rsidR="00B3506B" w:rsidRPr="0070099B">
        <w:rPr>
          <w:color w:val="0D0D0D" w:themeColor="text1" w:themeTint="F2"/>
        </w:rPr>
        <w:t>(PCC)</w:t>
      </w:r>
      <w:r w:rsidRPr="0070099B">
        <w:rPr>
          <w:color w:val="0D0D0D" w:themeColor="text1" w:themeTint="F2"/>
        </w:rPr>
        <w:t xml:space="preserve">: </w:t>
      </w:r>
      <w:r w:rsidR="005E2FAE" w:rsidRPr="0070099B">
        <w:rPr>
          <w:color w:val="0D0D0D" w:themeColor="text1" w:themeTint="F2"/>
        </w:rPr>
        <w:t xml:space="preserve">It </w:t>
      </w:r>
      <w:r w:rsidR="00B31ED8">
        <w:rPr>
          <w:color w:val="0D0D0D" w:themeColor="text1" w:themeTint="F2"/>
        </w:rPr>
        <w:t>tends</w:t>
      </w:r>
      <w:r w:rsidR="005E2FAE" w:rsidRPr="0070099B">
        <w:rPr>
          <w:color w:val="0D0D0D" w:themeColor="text1" w:themeTint="F2"/>
        </w:rPr>
        <w:t xml:space="preserve"> to learn the trend and peak of the target waveform. The range of values is between 0 and 1. </w:t>
      </w:r>
    </w:p>
    <w:p w14:paraId="42DC2A44" w14:textId="77777777" w:rsidR="005E2FAE" w:rsidRPr="0070099B" w:rsidRDefault="005E2FAE" w:rsidP="005E2FAE">
      <w:pPr>
        <w:pStyle w:val="MDPI38bullet"/>
        <w:numPr>
          <w:ilvl w:val="0"/>
          <w:numId w:val="0"/>
        </w:numPr>
        <w:spacing w:before="60"/>
        <w:ind w:left="3033" w:hanging="425"/>
        <w:rPr>
          <w:rFonts w:eastAsia="바탕" w:cs="바탕"/>
          <w:b/>
          <w:bCs/>
          <w:color w:val="0D0D0D" w:themeColor="text1" w:themeTint="F2"/>
          <w:lang w:eastAsia="ko-KR"/>
        </w:rPr>
      </w:pPr>
    </w:p>
    <w:p w14:paraId="5EADD897" w14:textId="7684DA43" w:rsidR="005E2FAE" w:rsidRPr="0070099B" w:rsidRDefault="00B3506B" w:rsidP="005E2FAE">
      <w:pPr>
        <w:pStyle w:val="MDPI51figurecaption"/>
        <w:jc w:val="right"/>
        <w:rPr>
          <w:bCs/>
          <w:color w:val="0D0D0D" w:themeColor="text1" w:themeTint="F2"/>
          <w:sz w:val="20"/>
          <w:szCs w:val="21"/>
        </w:rPr>
      </w:pPr>
      <m:oMath>
        <m:r>
          <w:rPr>
            <w:rFonts w:ascii="Cambria Math" w:hAnsi="Cambria Math"/>
            <w:color w:val="0D0D0D" w:themeColor="text1" w:themeTint="F2"/>
            <w:sz w:val="22"/>
            <w:szCs w:val="24"/>
          </w:rPr>
          <m:t>PCC=</m:t>
        </m:r>
        <m:f>
          <m:fPr>
            <m:ctrlPr>
              <w:rPr>
                <w:rFonts w:ascii="Cambria Math" w:hAnsi="Cambria Math"/>
                <w:bCs/>
                <w:i/>
                <w:color w:val="0D0D0D" w:themeColor="text1" w:themeTint="F2"/>
                <w:sz w:val="22"/>
                <w:szCs w:val="24"/>
              </w:rPr>
            </m:ctrlPr>
          </m:fPr>
          <m:num>
            <m:nary>
              <m:naryPr>
                <m:chr m:val="∑"/>
                <m:limLoc m:val="undOvr"/>
                <m:ctrlPr>
                  <w:rPr>
                    <w:rFonts w:ascii="Cambria Math" w:hAnsi="Cambria Math"/>
                    <w:bCs/>
                    <w:i/>
                    <w:color w:val="0D0D0D" w:themeColor="text1" w:themeTint="F2"/>
                    <w:sz w:val="22"/>
                    <w:szCs w:val="24"/>
                  </w:rPr>
                </m:ctrlPr>
              </m:naryPr>
              <m:sub>
                <m:r>
                  <w:rPr>
                    <w:rFonts w:ascii="Cambria Math" w:hAnsi="Cambria Math"/>
                    <w:color w:val="0D0D0D" w:themeColor="text1" w:themeTint="F2"/>
                    <w:sz w:val="22"/>
                    <w:szCs w:val="24"/>
                  </w:rPr>
                  <m:t>i=1</m:t>
                </m:r>
              </m:sub>
              <m:sup>
                <m:r>
                  <w:rPr>
                    <w:rFonts w:ascii="Cambria Math" w:hAnsi="Cambria Math"/>
                    <w:color w:val="0D0D0D" w:themeColor="text1" w:themeTint="F2"/>
                    <w:sz w:val="22"/>
                    <w:szCs w:val="24"/>
                  </w:rPr>
                  <m:t>n</m:t>
                </m:r>
              </m:sup>
              <m:e>
                <m:r>
                  <w:rPr>
                    <w:rFonts w:ascii="Cambria Math" w:hAnsi="Cambria Math"/>
                    <w:color w:val="0D0D0D" w:themeColor="text1" w:themeTint="F2"/>
                    <w:sz w:val="22"/>
                    <w:szCs w:val="24"/>
                  </w:rPr>
                  <m:t>(</m:t>
                </m:r>
                <m:sSub>
                  <m:sSubPr>
                    <m:ctrlPr>
                      <w:rPr>
                        <w:rFonts w:ascii="Cambria Math" w:hAnsi="Cambria Math"/>
                        <w:bCs/>
                        <w:i/>
                        <w:color w:val="0D0D0D" w:themeColor="text1" w:themeTint="F2"/>
                        <w:sz w:val="22"/>
                        <w:szCs w:val="24"/>
                      </w:rPr>
                    </m:ctrlPr>
                  </m:sSubPr>
                  <m:e>
                    <m:acc>
                      <m:accPr>
                        <m:ctrlPr>
                          <w:rPr>
                            <w:rFonts w:ascii="Cambria Math" w:hAnsi="Cambria Math"/>
                            <w:bCs/>
                            <w:i/>
                            <w:color w:val="0D0D0D" w:themeColor="text1" w:themeTint="F2"/>
                            <w:sz w:val="22"/>
                            <w:szCs w:val="24"/>
                          </w:rPr>
                        </m:ctrlPr>
                      </m:accPr>
                      <m:e>
                        <m:r>
                          <w:rPr>
                            <w:rFonts w:ascii="Cambria Math" w:hAnsi="Cambria Math"/>
                            <w:color w:val="0D0D0D" w:themeColor="text1" w:themeTint="F2"/>
                            <w:sz w:val="22"/>
                            <w:szCs w:val="24"/>
                          </w:rPr>
                          <m:t>y</m:t>
                        </m:r>
                      </m:e>
                    </m:acc>
                  </m:e>
                  <m:sub>
                    <m:r>
                      <w:rPr>
                        <w:rFonts w:ascii="Cambria Math" w:hAnsi="Cambria Math"/>
                        <w:color w:val="0D0D0D" w:themeColor="text1" w:themeTint="F2"/>
                        <w:sz w:val="22"/>
                        <w:szCs w:val="24"/>
                      </w:rPr>
                      <m:t>i</m:t>
                    </m:r>
                  </m:sub>
                </m:sSub>
                <m:r>
                  <w:rPr>
                    <w:rFonts w:ascii="Cambria Math" w:hAnsi="Cambria Math"/>
                    <w:color w:val="0D0D0D" w:themeColor="text1" w:themeTint="F2"/>
                    <w:sz w:val="22"/>
                    <w:szCs w:val="24"/>
                  </w:rPr>
                  <m:t xml:space="preserve"> - </m:t>
                </m:r>
                <m:acc>
                  <m:accPr>
                    <m:ctrlPr>
                      <w:rPr>
                        <w:rFonts w:ascii="Cambria Math" w:hAnsi="Cambria Math"/>
                        <w:bCs/>
                        <w:i/>
                        <w:color w:val="0D0D0D" w:themeColor="text1" w:themeTint="F2"/>
                        <w:sz w:val="22"/>
                        <w:szCs w:val="24"/>
                      </w:rPr>
                    </m:ctrlPr>
                  </m:accPr>
                  <m:e>
                    <m:r>
                      <w:rPr>
                        <w:rFonts w:ascii="Cambria Math" w:hAnsi="Cambria Math"/>
                        <w:color w:val="0D0D0D" w:themeColor="text1" w:themeTint="F2"/>
                        <w:sz w:val="22"/>
                        <w:szCs w:val="24"/>
                      </w:rPr>
                      <m:t>μ</m:t>
                    </m:r>
                  </m:e>
                </m:acc>
                <m:r>
                  <w:rPr>
                    <w:rFonts w:ascii="Cambria Math" w:hAnsi="Cambria Math"/>
                    <w:color w:val="0D0D0D" w:themeColor="text1" w:themeTint="F2"/>
                    <w:sz w:val="22"/>
                    <w:szCs w:val="24"/>
                  </w:rPr>
                  <m:t>)(</m:t>
                </m:r>
                <m:sSub>
                  <m:sSubPr>
                    <m:ctrlPr>
                      <w:rPr>
                        <w:rFonts w:ascii="Cambria Math" w:hAnsi="Cambria Math"/>
                        <w:bCs/>
                        <w:i/>
                        <w:color w:val="0D0D0D" w:themeColor="text1" w:themeTint="F2"/>
                        <w:sz w:val="22"/>
                        <w:szCs w:val="24"/>
                      </w:rPr>
                    </m:ctrlPr>
                  </m:sSubPr>
                  <m:e>
                    <m:r>
                      <w:rPr>
                        <w:rFonts w:ascii="Cambria Math" w:hAnsi="Cambria Math"/>
                        <w:color w:val="0D0D0D" w:themeColor="text1" w:themeTint="F2"/>
                        <w:sz w:val="22"/>
                        <w:szCs w:val="24"/>
                      </w:rPr>
                      <m:t>y</m:t>
                    </m:r>
                  </m:e>
                  <m:sub>
                    <m:r>
                      <w:rPr>
                        <w:rFonts w:ascii="Cambria Math" w:hAnsi="Cambria Math"/>
                        <w:color w:val="0D0D0D" w:themeColor="text1" w:themeTint="F2"/>
                        <w:sz w:val="22"/>
                        <w:szCs w:val="24"/>
                      </w:rPr>
                      <m:t xml:space="preserve">i </m:t>
                    </m:r>
                  </m:sub>
                </m:sSub>
                <m:r>
                  <w:rPr>
                    <w:rFonts w:ascii="Cambria Math" w:hAnsi="Cambria Math"/>
                    <w:color w:val="0D0D0D" w:themeColor="text1" w:themeTint="F2"/>
                    <w:sz w:val="22"/>
                    <w:szCs w:val="24"/>
                  </w:rPr>
                  <m:t xml:space="preserve">- μ) </m:t>
                </m:r>
              </m:e>
            </m:nary>
          </m:num>
          <m:den>
            <m:rad>
              <m:radPr>
                <m:degHide m:val="1"/>
                <m:ctrlPr>
                  <w:rPr>
                    <w:rFonts w:ascii="Cambria Math" w:hAnsi="Cambria Math"/>
                    <w:i/>
                    <w:color w:val="0D0D0D" w:themeColor="text1" w:themeTint="F2"/>
                    <w:sz w:val="22"/>
                    <w:szCs w:val="24"/>
                  </w:rPr>
                </m:ctrlPr>
              </m:radPr>
              <m:deg/>
              <m:e>
                <m:nary>
                  <m:naryPr>
                    <m:chr m:val="∑"/>
                    <m:limLoc m:val="undOvr"/>
                    <m:ctrlPr>
                      <w:rPr>
                        <w:rFonts w:ascii="Cambria Math" w:hAnsi="Cambria Math"/>
                        <w:bCs/>
                        <w:i/>
                        <w:color w:val="0D0D0D" w:themeColor="text1" w:themeTint="F2"/>
                        <w:sz w:val="22"/>
                        <w:szCs w:val="24"/>
                      </w:rPr>
                    </m:ctrlPr>
                  </m:naryPr>
                  <m:sub>
                    <m:r>
                      <w:rPr>
                        <w:rFonts w:ascii="Cambria Math" w:hAnsi="Cambria Math"/>
                        <w:color w:val="0D0D0D" w:themeColor="text1" w:themeTint="F2"/>
                        <w:sz w:val="22"/>
                        <w:szCs w:val="24"/>
                      </w:rPr>
                      <m:t>i=1</m:t>
                    </m:r>
                  </m:sub>
                  <m:sup>
                    <m:r>
                      <w:rPr>
                        <w:rFonts w:ascii="Cambria Math" w:hAnsi="Cambria Math"/>
                        <w:color w:val="0D0D0D" w:themeColor="text1" w:themeTint="F2"/>
                        <w:sz w:val="22"/>
                        <w:szCs w:val="24"/>
                      </w:rPr>
                      <m:t>n</m:t>
                    </m:r>
                  </m:sup>
                  <m:e>
                    <m:sSup>
                      <m:sSupPr>
                        <m:ctrlPr>
                          <w:rPr>
                            <w:rFonts w:ascii="Cambria Math" w:hAnsi="Cambria Math"/>
                            <w:bCs/>
                            <w:i/>
                            <w:color w:val="0D0D0D" w:themeColor="text1" w:themeTint="F2"/>
                            <w:sz w:val="22"/>
                            <w:szCs w:val="24"/>
                          </w:rPr>
                        </m:ctrlPr>
                      </m:sSupPr>
                      <m:e>
                        <m:d>
                          <m:dPr>
                            <m:ctrlPr>
                              <w:rPr>
                                <w:rFonts w:ascii="Cambria Math" w:hAnsi="Cambria Math"/>
                                <w:bCs/>
                                <w:i/>
                                <w:color w:val="0D0D0D" w:themeColor="text1" w:themeTint="F2"/>
                                <w:sz w:val="22"/>
                                <w:szCs w:val="24"/>
                              </w:rPr>
                            </m:ctrlPr>
                          </m:dPr>
                          <m:e>
                            <m:sSub>
                              <m:sSubPr>
                                <m:ctrlPr>
                                  <w:rPr>
                                    <w:rFonts w:ascii="Cambria Math" w:hAnsi="Cambria Math"/>
                                    <w:bCs/>
                                    <w:i/>
                                    <w:color w:val="0D0D0D" w:themeColor="text1" w:themeTint="F2"/>
                                    <w:sz w:val="22"/>
                                    <w:szCs w:val="24"/>
                                  </w:rPr>
                                </m:ctrlPr>
                              </m:sSubPr>
                              <m:e>
                                <m:acc>
                                  <m:accPr>
                                    <m:ctrlPr>
                                      <w:rPr>
                                        <w:rFonts w:ascii="Cambria Math" w:hAnsi="Cambria Math"/>
                                        <w:bCs/>
                                        <w:i/>
                                        <w:color w:val="0D0D0D" w:themeColor="text1" w:themeTint="F2"/>
                                        <w:sz w:val="22"/>
                                        <w:szCs w:val="24"/>
                                      </w:rPr>
                                    </m:ctrlPr>
                                  </m:accPr>
                                  <m:e>
                                    <m:r>
                                      <w:rPr>
                                        <w:rFonts w:ascii="Cambria Math" w:hAnsi="Cambria Math"/>
                                        <w:color w:val="0D0D0D" w:themeColor="text1" w:themeTint="F2"/>
                                        <w:sz w:val="22"/>
                                        <w:szCs w:val="24"/>
                                      </w:rPr>
                                      <m:t>y</m:t>
                                    </m:r>
                                  </m:e>
                                </m:acc>
                              </m:e>
                              <m:sub>
                                <m:r>
                                  <w:rPr>
                                    <w:rFonts w:ascii="Cambria Math" w:hAnsi="Cambria Math"/>
                                    <w:color w:val="0D0D0D" w:themeColor="text1" w:themeTint="F2"/>
                                    <w:sz w:val="22"/>
                                    <w:szCs w:val="24"/>
                                  </w:rPr>
                                  <m:t xml:space="preserve">i </m:t>
                                </m:r>
                              </m:sub>
                            </m:sSub>
                            <m:r>
                              <w:rPr>
                                <w:rFonts w:ascii="Cambria Math" w:hAnsi="Cambria Math"/>
                                <w:color w:val="0D0D0D" w:themeColor="text1" w:themeTint="F2"/>
                                <w:sz w:val="22"/>
                                <w:szCs w:val="24"/>
                              </w:rPr>
                              <m:t xml:space="preserve">- </m:t>
                            </m:r>
                            <m:acc>
                              <m:accPr>
                                <m:ctrlPr>
                                  <w:rPr>
                                    <w:rFonts w:ascii="Cambria Math" w:hAnsi="Cambria Math"/>
                                    <w:bCs/>
                                    <w:i/>
                                    <w:color w:val="0D0D0D" w:themeColor="text1" w:themeTint="F2"/>
                                    <w:sz w:val="22"/>
                                    <w:szCs w:val="24"/>
                                  </w:rPr>
                                </m:ctrlPr>
                              </m:accPr>
                              <m:e>
                                <m:r>
                                  <w:rPr>
                                    <w:rFonts w:ascii="Cambria Math" w:hAnsi="Cambria Math"/>
                                    <w:color w:val="0D0D0D" w:themeColor="text1" w:themeTint="F2"/>
                                    <w:sz w:val="22"/>
                                    <w:szCs w:val="24"/>
                                  </w:rPr>
                                  <m:t>μ</m:t>
                                </m:r>
                              </m:e>
                            </m:acc>
                          </m:e>
                        </m:d>
                      </m:e>
                      <m:sup>
                        <m:r>
                          <w:rPr>
                            <w:rFonts w:ascii="Cambria Math" w:hAnsi="Cambria Math"/>
                            <w:color w:val="0D0D0D" w:themeColor="text1" w:themeTint="F2"/>
                            <w:sz w:val="22"/>
                            <w:szCs w:val="24"/>
                          </w:rPr>
                          <m:t>2</m:t>
                        </m:r>
                      </m:sup>
                    </m:sSup>
                  </m:e>
                </m:nary>
              </m:e>
            </m:rad>
            <m:rad>
              <m:radPr>
                <m:degHide m:val="1"/>
                <m:ctrlPr>
                  <w:rPr>
                    <w:rFonts w:ascii="Cambria Math" w:hAnsi="Cambria Math"/>
                    <w:i/>
                    <w:color w:val="0D0D0D" w:themeColor="text1" w:themeTint="F2"/>
                    <w:sz w:val="22"/>
                    <w:szCs w:val="24"/>
                  </w:rPr>
                </m:ctrlPr>
              </m:radPr>
              <m:deg/>
              <m:e>
                <m:nary>
                  <m:naryPr>
                    <m:chr m:val="∑"/>
                    <m:limLoc m:val="undOvr"/>
                    <m:ctrlPr>
                      <w:rPr>
                        <w:rFonts w:ascii="Cambria Math" w:hAnsi="Cambria Math"/>
                        <w:bCs/>
                        <w:i/>
                        <w:color w:val="0D0D0D" w:themeColor="text1" w:themeTint="F2"/>
                        <w:sz w:val="22"/>
                        <w:szCs w:val="24"/>
                      </w:rPr>
                    </m:ctrlPr>
                  </m:naryPr>
                  <m:sub>
                    <m:r>
                      <w:rPr>
                        <w:rFonts w:ascii="Cambria Math" w:hAnsi="Cambria Math"/>
                        <w:color w:val="0D0D0D" w:themeColor="text1" w:themeTint="F2"/>
                        <w:sz w:val="22"/>
                        <w:szCs w:val="24"/>
                      </w:rPr>
                      <m:t>i=1</m:t>
                    </m:r>
                  </m:sub>
                  <m:sup>
                    <m:r>
                      <w:rPr>
                        <w:rFonts w:ascii="Cambria Math" w:hAnsi="Cambria Math"/>
                        <w:color w:val="0D0D0D" w:themeColor="text1" w:themeTint="F2"/>
                        <w:sz w:val="22"/>
                        <w:szCs w:val="24"/>
                      </w:rPr>
                      <m:t>n</m:t>
                    </m:r>
                  </m:sup>
                  <m:e>
                    <m:sSup>
                      <m:sSupPr>
                        <m:ctrlPr>
                          <w:rPr>
                            <w:rFonts w:ascii="Cambria Math" w:hAnsi="Cambria Math"/>
                            <w:bCs/>
                            <w:i/>
                            <w:color w:val="0D0D0D" w:themeColor="text1" w:themeTint="F2"/>
                            <w:sz w:val="22"/>
                            <w:szCs w:val="24"/>
                          </w:rPr>
                        </m:ctrlPr>
                      </m:sSupPr>
                      <m:e>
                        <m:d>
                          <m:dPr>
                            <m:ctrlPr>
                              <w:rPr>
                                <w:rFonts w:ascii="Cambria Math" w:hAnsi="Cambria Math"/>
                                <w:bCs/>
                                <w:i/>
                                <w:color w:val="0D0D0D" w:themeColor="text1" w:themeTint="F2"/>
                                <w:sz w:val="22"/>
                                <w:szCs w:val="24"/>
                              </w:rPr>
                            </m:ctrlPr>
                          </m:dPr>
                          <m:e>
                            <m:sSub>
                              <m:sSubPr>
                                <m:ctrlPr>
                                  <w:rPr>
                                    <w:rFonts w:ascii="Cambria Math" w:hAnsi="Cambria Math"/>
                                    <w:bCs/>
                                    <w:i/>
                                    <w:color w:val="0D0D0D" w:themeColor="text1" w:themeTint="F2"/>
                                    <w:sz w:val="22"/>
                                    <w:szCs w:val="24"/>
                                  </w:rPr>
                                </m:ctrlPr>
                              </m:sSubPr>
                              <m:e>
                                <m:acc>
                                  <m:accPr>
                                    <m:ctrlPr>
                                      <w:rPr>
                                        <w:rFonts w:ascii="Cambria Math" w:hAnsi="Cambria Math"/>
                                        <w:bCs/>
                                        <w:i/>
                                        <w:color w:val="0D0D0D" w:themeColor="text1" w:themeTint="F2"/>
                                        <w:sz w:val="22"/>
                                        <w:szCs w:val="24"/>
                                      </w:rPr>
                                    </m:ctrlPr>
                                  </m:accPr>
                                  <m:e>
                                    <m:r>
                                      <w:rPr>
                                        <w:rFonts w:ascii="Cambria Math" w:hAnsi="Cambria Math"/>
                                        <w:color w:val="0D0D0D" w:themeColor="text1" w:themeTint="F2"/>
                                        <w:sz w:val="22"/>
                                        <w:szCs w:val="24"/>
                                      </w:rPr>
                                      <m:t>y</m:t>
                                    </m:r>
                                  </m:e>
                                </m:acc>
                              </m:e>
                              <m:sub>
                                <m:r>
                                  <w:rPr>
                                    <w:rFonts w:ascii="Cambria Math" w:hAnsi="Cambria Math"/>
                                    <w:color w:val="0D0D0D" w:themeColor="text1" w:themeTint="F2"/>
                                    <w:sz w:val="22"/>
                                    <w:szCs w:val="24"/>
                                  </w:rPr>
                                  <m:t xml:space="preserve">i </m:t>
                                </m:r>
                              </m:sub>
                            </m:sSub>
                            <m:r>
                              <w:rPr>
                                <w:rFonts w:ascii="Cambria Math" w:hAnsi="Cambria Math"/>
                                <w:color w:val="0D0D0D" w:themeColor="text1" w:themeTint="F2"/>
                                <w:sz w:val="22"/>
                                <w:szCs w:val="24"/>
                              </w:rPr>
                              <m:t>- μ</m:t>
                            </m:r>
                          </m:e>
                        </m:d>
                      </m:e>
                      <m:sup>
                        <m:r>
                          <w:rPr>
                            <w:rFonts w:ascii="Cambria Math" w:hAnsi="Cambria Math"/>
                            <w:color w:val="0D0D0D" w:themeColor="text1" w:themeTint="F2"/>
                            <w:sz w:val="22"/>
                            <w:szCs w:val="24"/>
                          </w:rPr>
                          <m:t>2</m:t>
                        </m:r>
                      </m:sup>
                    </m:sSup>
                  </m:e>
                </m:nary>
              </m:e>
            </m:rad>
          </m:den>
        </m:f>
      </m:oMath>
      <w:r w:rsidR="005E2FAE" w:rsidRPr="0070099B">
        <w:rPr>
          <w:bCs/>
          <w:color w:val="0D0D0D" w:themeColor="text1" w:themeTint="F2"/>
          <w:sz w:val="20"/>
          <w:szCs w:val="21"/>
        </w:rPr>
        <w:t xml:space="preserve">                          (3)</w:t>
      </w:r>
    </w:p>
    <w:p w14:paraId="3DDC62B2" w14:textId="77777777" w:rsidR="005E2FAE" w:rsidRPr="0070099B" w:rsidRDefault="005E2FAE" w:rsidP="005E2FAE">
      <w:pPr>
        <w:pStyle w:val="MDPI38bullet"/>
        <w:numPr>
          <w:ilvl w:val="0"/>
          <w:numId w:val="0"/>
        </w:numPr>
        <w:spacing w:before="60"/>
        <w:ind w:left="3033" w:hanging="425"/>
        <w:rPr>
          <w:rFonts w:eastAsia="바탕" w:cs="바탕"/>
          <w:b/>
          <w:bCs/>
          <w:color w:val="0D0D0D" w:themeColor="text1" w:themeTint="F2"/>
          <w:lang w:eastAsia="ko-KR"/>
        </w:rPr>
      </w:pPr>
    </w:p>
    <w:p w14:paraId="0A3FF8BE" w14:textId="1162E095" w:rsidR="00552F4E" w:rsidRPr="0070099B" w:rsidRDefault="005E2FAE" w:rsidP="00F56111">
      <w:pPr>
        <w:pStyle w:val="MDPI38bullet"/>
        <w:spacing w:before="60"/>
        <w:rPr>
          <w:color w:val="0D0D0D" w:themeColor="text1" w:themeTint="F2"/>
        </w:rPr>
      </w:pPr>
      <w:r w:rsidRPr="0070099B">
        <w:rPr>
          <w:color w:val="0D0D0D" w:themeColor="text1" w:themeTint="F2"/>
        </w:rPr>
        <w:t>Modified MAE Loss</w:t>
      </w:r>
      <w:r w:rsidR="00B3506B" w:rsidRPr="0070099B">
        <w:rPr>
          <w:color w:val="0D0D0D" w:themeColor="text1" w:themeTint="F2"/>
        </w:rPr>
        <w:t>(modMAE)</w:t>
      </w:r>
      <w:r w:rsidRPr="0070099B">
        <w:rPr>
          <w:color w:val="0D0D0D" w:themeColor="text1" w:themeTint="F2"/>
        </w:rPr>
        <w:t>: M</w:t>
      </w:r>
      <w:r w:rsidR="006A4E1C" w:rsidRPr="0070099B">
        <w:rPr>
          <w:color w:val="0D0D0D" w:themeColor="text1" w:themeTint="F2"/>
        </w:rPr>
        <w:t>AE</w:t>
      </w:r>
      <w:r w:rsidRPr="0070099B">
        <w:rPr>
          <w:color w:val="0D0D0D" w:themeColor="text1" w:themeTint="F2"/>
        </w:rPr>
        <w:t xml:space="preserve"> is used to </w:t>
      </w:r>
      <w:r w:rsidR="006A4E1C" w:rsidRPr="0070099B">
        <w:rPr>
          <w:color w:val="0D0D0D" w:themeColor="text1" w:themeTint="F2"/>
        </w:rPr>
        <w:t>indicate</w:t>
      </w:r>
      <w:r w:rsidRPr="0070099B">
        <w:rPr>
          <w:color w:val="0D0D0D" w:themeColor="text1" w:themeTint="F2"/>
        </w:rPr>
        <w:t xml:space="preserve"> absolute accuracy, and changes according to the absolute value of the target value. </w:t>
      </w:r>
      <w:r w:rsidR="00BF5420">
        <w:rPr>
          <w:color w:val="0D0D0D" w:themeColor="text1" w:themeTint="F2"/>
        </w:rPr>
        <w:t>The traditional MAE function in the BP measurement task</w:t>
      </w:r>
      <w:r w:rsidR="00975C89" w:rsidRPr="0070099B">
        <w:rPr>
          <w:color w:val="0D0D0D" w:themeColor="text1" w:themeTint="F2"/>
        </w:rPr>
        <w:t xml:space="preserve"> </w:t>
      </w:r>
      <w:r w:rsidR="00AA418F" w:rsidRPr="0070099B">
        <w:rPr>
          <w:color w:val="0D0D0D" w:themeColor="text1" w:themeTint="F2"/>
        </w:rPr>
        <w:t>showed</w:t>
      </w:r>
      <w:r w:rsidRPr="0070099B">
        <w:rPr>
          <w:color w:val="0D0D0D" w:themeColor="text1" w:themeTint="F2"/>
        </w:rPr>
        <w:t xml:space="preserve"> </w:t>
      </w:r>
      <w:r w:rsidR="00B31ED8">
        <w:rPr>
          <w:color w:val="0D0D0D" w:themeColor="text1" w:themeTint="F2"/>
        </w:rPr>
        <w:t xml:space="preserve">an </w:t>
      </w:r>
      <w:r w:rsidR="00AA418F" w:rsidRPr="0070099B">
        <w:rPr>
          <w:color w:val="0D0D0D" w:themeColor="text1" w:themeTint="F2"/>
        </w:rPr>
        <w:t xml:space="preserve">error over 3 for </w:t>
      </w:r>
      <w:r w:rsidR="00B31ED8">
        <w:rPr>
          <w:color w:val="0D0D0D" w:themeColor="text1" w:themeTint="F2"/>
        </w:rPr>
        <w:t>360-length</w:t>
      </w:r>
      <w:r w:rsidR="00AA418F" w:rsidRPr="0070099B">
        <w:rPr>
          <w:color w:val="0D0D0D" w:themeColor="text1" w:themeTint="F2"/>
        </w:rPr>
        <w:t xml:space="preserve"> input to our model.</w:t>
      </w:r>
      <w:r w:rsidRPr="0070099B">
        <w:rPr>
          <w:color w:val="0D0D0D" w:themeColor="text1" w:themeTint="F2"/>
        </w:rPr>
        <w:t xml:space="preserve"> </w:t>
      </w:r>
      <w:r w:rsidR="000C7B0E" w:rsidRPr="0070099B">
        <w:rPr>
          <w:color w:val="0D0D0D" w:themeColor="text1" w:themeTint="F2"/>
        </w:rPr>
        <w:t>It</w:t>
      </w:r>
      <w:r w:rsidRPr="0070099B">
        <w:rPr>
          <w:color w:val="0D0D0D" w:themeColor="text1" w:themeTint="F2"/>
        </w:rPr>
        <w:t xml:space="preserve"> is significantly </w:t>
      </w:r>
      <w:r w:rsidR="006A4E1C" w:rsidRPr="0070099B">
        <w:rPr>
          <w:color w:val="0D0D0D" w:themeColor="text1" w:themeTint="F2"/>
        </w:rPr>
        <w:t>larg</w:t>
      </w:r>
      <w:r w:rsidR="00706C8A" w:rsidRPr="0070099B">
        <w:rPr>
          <w:color w:val="0D0D0D" w:themeColor="text1" w:themeTint="F2"/>
        </w:rPr>
        <w:t>er</w:t>
      </w:r>
      <w:r w:rsidRPr="0070099B">
        <w:rPr>
          <w:color w:val="0D0D0D" w:themeColor="text1" w:themeTint="F2"/>
        </w:rPr>
        <w:t xml:space="preserve"> </w:t>
      </w:r>
      <w:r w:rsidR="00706C8A" w:rsidRPr="0070099B">
        <w:rPr>
          <w:color w:val="0D0D0D" w:themeColor="text1" w:themeTint="F2"/>
        </w:rPr>
        <w:t>than</w:t>
      </w:r>
      <w:r w:rsidRPr="0070099B">
        <w:rPr>
          <w:color w:val="0D0D0D" w:themeColor="text1" w:themeTint="F2"/>
        </w:rPr>
        <w:t xml:space="preserve"> </w:t>
      </w:r>
      <w:r w:rsidR="00B31ED8">
        <w:rPr>
          <w:color w:val="0D0D0D" w:themeColor="text1" w:themeTint="F2"/>
        </w:rPr>
        <w:t xml:space="preserve">the </w:t>
      </w:r>
      <w:r w:rsidRPr="0070099B">
        <w:rPr>
          <w:color w:val="0D0D0D" w:themeColor="text1" w:themeTint="F2"/>
        </w:rPr>
        <w:t>0</w:t>
      </w:r>
      <w:r w:rsidR="000C7B0E" w:rsidRPr="0070099B">
        <w:rPr>
          <w:color w:val="0D0D0D" w:themeColor="text1" w:themeTint="F2"/>
        </w:rPr>
        <w:t xml:space="preserve"> to </w:t>
      </w:r>
      <w:r w:rsidRPr="0070099B">
        <w:rPr>
          <w:color w:val="0D0D0D" w:themeColor="text1" w:themeTint="F2"/>
        </w:rPr>
        <w:t>1</w:t>
      </w:r>
      <w:r w:rsidR="00706C8A" w:rsidRPr="0070099B">
        <w:rPr>
          <w:color w:val="0D0D0D" w:themeColor="text1" w:themeTint="F2"/>
        </w:rPr>
        <w:t xml:space="preserve"> scale</w:t>
      </w:r>
      <w:r w:rsidRPr="0070099B">
        <w:rPr>
          <w:color w:val="0D0D0D" w:themeColor="text1" w:themeTint="F2"/>
        </w:rPr>
        <w:t xml:space="preserve">, which is the range of Negative Pearson Correlation Loss, and thus </w:t>
      </w:r>
      <w:r w:rsidR="00706C8A" w:rsidRPr="0070099B">
        <w:rPr>
          <w:color w:val="0D0D0D" w:themeColor="text1" w:themeTint="F2"/>
        </w:rPr>
        <w:t xml:space="preserve">it makes </w:t>
      </w:r>
      <w:r w:rsidR="00B31ED8">
        <w:rPr>
          <w:color w:val="0D0D0D" w:themeColor="text1" w:themeTint="F2"/>
        </w:rPr>
        <w:t xml:space="preserve">it </w:t>
      </w:r>
      <w:r w:rsidR="00706C8A" w:rsidRPr="0070099B">
        <w:rPr>
          <w:color w:val="0D0D0D" w:themeColor="text1" w:themeTint="F2"/>
        </w:rPr>
        <w:t xml:space="preserve">hard for </w:t>
      </w:r>
      <w:r w:rsidR="00B31ED8">
        <w:rPr>
          <w:color w:val="0D0D0D" w:themeColor="text1" w:themeTint="F2"/>
        </w:rPr>
        <w:t xml:space="preserve">the </w:t>
      </w:r>
      <w:r w:rsidR="00706C8A" w:rsidRPr="0070099B">
        <w:rPr>
          <w:color w:val="0D0D0D" w:themeColor="text1" w:themeTint="F2"/>
        </w:rPr>
        <w:t>model to fit in training process</w:t>
      </w:r>
      <w:r w:rsidRPr="0070099B">
        <w:rPr>
          <w:color w:val="0D0D0D" w:themeColor="text1" w:themeTint="F2"/>
        </w:rPr>
        <w:t>.</w:t>
      </w:r>
      <w:r w:rsidR="00D618E3" w:rsidRPr="0070099B">
        <w:rPr>
          <w:color w:val="0D0D0D" w:themeColor="text1" w:themeTint="F2"/>
        </w:rPr>
        <w:t xml:space="preserve"> modMAE is a loss function inheriting MAE</w:t>
      </w:r>
      <w:r w:rsidR="00B31ED8">
        <w:rPr>
          <w:color w:val="0D0D0D" w:themeColor="text1" w:themeTint="F2"/>
        </w:rPr>
        <w:t>; it can be used when more than two loss functions are needed in a</w:t>
      </w:r>
      <w:r w:rsidR="00D618E3" w:rsidRPr="0070099B">
        <w:rPr>
          <w:color w:val="0D0D0D" w:themeColor="text1" w:themeTint="F2"/>
        </w:rPr>
        <w:t xml:space="preserve"> very different scale. </w:t>
      </w:r>
    </w:p>
    <w:p w14:paraId="09640CD3" w14:textId="77777777" w:rsidR="005E2FAE" w:rsidRPr="0070099B" w:rsidRDefault="005E2FAE" w:rsidP="005E2FAE">
      <w:pPr>
        <w:pStyle w:val="af6"/>
        <w:rPr>
          <w:color w:val="0D0D0D" w:themeColor="text1" w:themeTint="F2"/>
        </w:rPr>
      </w:pPr>
    </w:p>
    <w:p w14:paraId="2A79C98F" w14:textId="3AD70926" w:rsidR="006D49DB" w:rsidRDefault="00B3506B" w:rsidP="00007AAA">
      <w:pPr>
        <w:pStyle w:val="MDPI51figurecaption"/>
        <w:jc w:val="right"/>
        <w:rPr>
          <w:bCs/>
          <w:color w:val="0D0D0D" w:themeColor="text1" w:themeTint="F2"/>
          <w:sz w:val="20"/>
          <w:szCs w:val="21"/>
        </w:rPr>
      </w:pPr>
      <m:oMath>
        <m:r>
          <w:rPr>
            <w:rFonts w:ascii="Cambria Math" w:hAnsi="Cambria Math"/>
            <w:color w:val="0D0D0D" w:themeColor="text1" w:themeTint="F2"/>
            <w:sz w:val="22"/>
            <w:szCs w:val="24"/>
          </w:rPr>
          <m:t>modMAE=</m:t>
        </m:r>
        <m:f>
          <m:fPr>
            <m:ctrlPr>
              <w:rPr>
                <w:rFonts w:ascii="Cambria Math" w:hAnsi="Cambria Math"/>
                <w:bCs/>
                <w:i/>
                <w:color w:val="0D0D0D" w:themeColor="text1" w:themeTint="F2"/>
                <w:sz w:val="22"/>
                <w:szCs w:val="24"/>
              </w:rPr>
            </m:ctrlPr>
          </m:fPr>
          <m:num>
            <m:r>
              <w:rPr>
                <w:rFonts w:ascii="Cambria Math" w:hAnsi="Cambria Math"/>
                <w:color w:val="0D0D0D" w:themeColor="text1" w:themeTint="F2"/>
                <w:sz w:val="22"/>
                <w:szCs w:val="24"/>
              </w:rPr>
              <m:t>1</m:t>
            </m:r>
          </m:num>
          <m:den>
            <m:r>
              <w:rPr>
                <w:rFonts w:ascii="Cambria Math" w:hAnsi="Cambria Math"/>
                <w:color w:val="0D0D0D" w:themeColor="text1" w:themeTint="F2"/>
                <w:sz w:val="22"/>
                <w:szCs w:val="24"/>
              </w:rPr>
              <m:t>n</m:t>
            </m:r>
          </m:den>
        </m:f>
        <m:r>
          <w:rPr>
            <w:rFonts w:ascii="Cambria Math" w:hAnsi="Cambria Math"/>
            <w:color w:val="0D0D0D" w:themeColor="text1" w:themeTint="F2"/>
            <w:sz w:val="22"/>
            <w:szCs w:val="24"/>
          </w:rPr>
          <m:t xml:space="preserve"> </m:t>
        </m:r>
        <m:nary>
          <m:naryPr>
            <m:chr m:val="∑"/>
            <m:limLoc m:val="undOvr"/>
            <m:ctrlPr>
              <w:rPr>
                <w:rFonts w:ascii="Cambria Math" w:hAnsi="Cambria Math"/>
                <w:bCs/>
                <w:i/>
                <w:color w:val="0D0D0D" w:themeColor="text1" w:themeTint="F2"/>
                <w:sz w:val="22"/>
                <w:szCs w:val="24"/>
              </w:rPr>
            </m:ctrlPr>
          </m:naryPr>
          <m:sub>
            <m:r>
              <w:rPr>
                <w:rFonts w:ascii="Cambria Math" w:hAnsi="Cambria Math"/>
                <w:color w:val="0D0D0D" w:themeColor="text1" w:themeTint="F2"/>
                <w:sz w:val="22"/>
                <w:szCs w:val="24"/>
              </w:rPr>
              <m:t>i=1</m:t>
            </m:r>
          </m:sub>
          <m:sup>
            <m:r>
              <w:rPr>
                <w:rFonts w:ascii="Cambria Math" w:hAnsi="Cambria Math"/>
                <w:color w:val="0D0D0D" w:themeColor="text1" w:themeTint="F2"/>
                <w:sz w:val="22"/>
                <w:szCs w:val="24"/>
              </w:rPr>
              <m:t>n</m:t>
            </m:r>
          </m:sup>
          <m:e>
            <m:d>
              <m:dPr>
                <m:begChr m:val="|"/>
                <m:endChr m:val="|"/>
                <m:ctrlPr>
                  <w:rPr>
                    <w:rFonts w:ascii="Cambria Math" w:hAnsi="Cambria Math"/>
                    <w:bCs/>
                    <w:i/>
                    <w:color w:val="0D0D0D" w:themeColor="text1" w:themeTint="F2"/>
                    <w:sz w:val="22"/>
                    <w:szCs w:val="24"/>
                  </w:rPr>
                </m:ctrlPr>
              </m:dPr>
              <m:e>
                <m:f>
                  <m:fPr>
                    <m:ctrlPr>
                      <w:rPr>
                        <w:rFonts w:ascii="Cambria Math" w:hAnsi="Cambria Math"/>
                        <w:bCs/>
                        <w:i/>
                        <w:color w:val="0D0D0D" w:themeColor="text1" w:themeTint="F2"/>
                        <w:sz w:val="22"/>
                        <w:szCs w:val="24"/>
                      </w:rPr>
                    </m:ctrlPr>
                  </m:fPr>
                  <m:num>
                    <m:sSub>
                      <m:sSubPr>
                        <m:ctrlPr>
                          <w:rPr>
                            <w:rFonts w:ascii="Cambria Math" w:hAnsi="Cambria Math"/>
                            <w:bCs/>
                            <w:i/>
                            <w:color w:val="0D0D0D" w:themeColor="text1" w:themeTint="F2"/>
                            <w:sz w:val="22"/>
                            <w:szCs w:val="24"/>
                          </w:rPr>
                        </m:ctrlPr>
                      </m:sSubPr>
                      <m:e>
                        <m:sSub>
                          <m:sSubPr>
                            <m:ctrlPr>
                              <w:rPr>
                                <w:rFonts w:ascii="Cambria Math" w:hAnsi="Cambria Math"/>
                                <w:bCs/>
                                <w:i/>
                                <w:color w:val="0D0D0D" w:themeColor="text1" w:themeTint="F2"/>
                                <w:sz w:val="22"/>
                                <w:szCs w:val="24"/>
                              </w:rPr>
                            </m:ctrlPr>
                          </m:sSubPr>
                          <m:e>
                            <m:r>
                              <w:rPr>
                                <w:rFonts w:ascii="Cambria Math" w:hAnsi="Cambria Math"/>
                                <w:color w:val="0D0D0D" w:themeColor="text1" w:themeTint="F2"/>
                                <w:sz w:val="22"/>
                                <w:szCs w:val="24"/>
                              </w:rPr>
                              <m:t>y</m:t>
                            </m:r>
                          </m:e>
                          <m:sub>
                            <m:r>
                              <w:rPr>
                                <w:rFonts w:ascii="Cambria Math" w:hAnsi="Cambria Math"/>
                                <w:color w:val="0D0D0D" w:themeColor="text1" w:themeTint="F2"/>
                                <w:sz w:val="22"/>
                                <w:szCs w:val="24"/>
                              </w:rPr>
                              <m:t xml:space="preserve">i </m:t>
                            </m:r>
                          </m:sub>
                        </m:sSub>
                        <m:r>
                          <w:rPr>
                            <w:rFonts w:ascii="Cambria Math" w:hAnsi="Cambria Math"/>
                            <w:color w:val="0D0D0D" w:themeColor="text1" w:themeTint="F2"/>
                            <w:sz w:val="22"/>
                            <w:szCs w:val="24"/>
                          </w:rPr>
                          <m:t xml:space="preserve">- </m:t>
                        </m:r>
                        <m:acc>
                          <m:accPr>
                            <m:ctrlPr>
                              <w:rPr>
                                <w:rFonts w:ascii="Cambria Math" w:hAnsi="Cambria Math"/>
                                <w:bCs/>
                                <w:i/>
                                <w:color w:val="0D0D0D" w:themeColor="text1" w:themeTint="F2"/>
                                <w:sz w:val="22"/>
                                <w:szCs w:val="24"/>
                              </w:rPr>
                            </m:ctrlPr>
                          </m:accPr>
                          <m:e>
                            <m:r>
                              <w:rPr>
                                <w:rFonts w:ascii="Cambria Math" w:hAnsi="Cambria Math"/>
                                <w:color w:val="0D0D0D" w:themeColor="text1" w:themeTint="F2"/>
                                <w:sz w:val="22"/>
                                <w:szCs w:val="24"/>
                              </w:rPr>
                              <m:t>y</m:t>
                            </m:r>
                          </m:e>
                        </m:acc>
                      </m:e>
                      <m:sub>
                        <m:r>
                          <w:rPr>
                            <w:rFonts w:ascii="Cambria Math" w:hAnsi="Cambria Math"/>
                            <w:color w:val="0D0D0D" w:themeColor="text1" w:themeTint="F2"/>
                            <w:sz w:val="22"/>
                            <w:szCs w:val="24"/>
                          </w:rPr>
                          <m:t>i</m:t>
                        </m:r>
                      </m:sub>
                    </m:sSub>
                  </m:num>
                  <m:den>
                    <m:sSub>
                      <m:sSubPr>
                        <m:ctrlPr>
                          <w:rPr>
                            <w:rFonts w:ascii="Cambria Math" w:hAnsi="Cambria Math"/>
                            <w:bCs/>
                            <w:i/>
                            <w:color w:val="0D0D0D" w:themeColor="text1" w:themeTint="F2"/>
                            <w:sz w:val="22"/>
                            <w:szCs w:val="24"/>
                          </w:rPr>
                        </m:ctrlPr>
                      </m:sSubPr>
                      <m:e>
                        <m:r>
                          <w:rPr>
                            <w:rFonts w:ascii="Cambria Math" w:hAnsi="Cambria Math"/>
                            <w:color w:val="0D0D0D" w:themeColor="text1" w:themeTint="F2"/>
                            <w:sz w:val="22"/>
                            <w:szCs w:val="24"/>
                          </w:rPr>
                          <m:t>y</m:t>
                        </m:r>
                      </m:e>
                      <m:sub>
                        <m:r>
                          <w:rPr>
                            <w:rFonts w:ascii="Cambria Math" w:hAnsi="Cambria Math"/>
                            <w:color w:val="0D0D0D" w:themeColor="text1" w:themeTint="F2"/>
                            <w:sz w:val="22"/>
                            <w:szCs w:val="24"/>
                          </w:rPr>
                          <m:t>i</m:t>
                        </m:r>
                      </m:sub>
                    </m:sSub>
                  </m:den>
                </m:f>
              </m:e>
            </m:d>
          </m:e>
        </m:nary>
      </m:oMath>
      <w:r w:rsidR="005E2FAE" w:rsidRPr="0070099B">
        <w:rPr>
          <w:bCs/>
          <w:color w:val="0D0D0D" w:themeColor="text1" w:themeTint="F2"/>
          <w:sz w:val="20"/>
          <w:szCs w:val="21"/>
        </w:rPr>
        <w:t xml:space="preserve">                           (4)</w:t>
      </w:r>
    </w:p>
    <w:p w14:paraId="6686D9DC" w14:textId="77777777" w:rsidR="00007AAA" w:rsidRPr="00007AAA" w:rsidRDefault="00007AAA" w:rsidP="00007AAA">
      <w:pPr>
        <w:pStyle w:val="MDPI51figurecaption"/>
        <w:jc w:val="right"/>
        <w:rPr>
          <w:bCs/>
          <w:color w:val="0D0D0D" w:themeColor="text1" w:themeTint="F2"/>
          <w:sz w:val="20"/>
          <w:szCs w:val="21"/>
        </w:rPr>
      </w:pPr>
    </w:p>
    <w:p w14:paraId="69CB48C2" w14:textId="77777777" w:rsidR="002D682B" w:rsidRPr="0070099B" w:rsidRDefault="002D682B" w:rsidP="002D682B">
      <w:pPr>
        <w:pStyle w:val="MDPI21heading1"/>
        <w:rPr>
          <w:color w:val="0D0D0D" w:themeColor="text1" w:themeTint="F2"/>
        </w:rPr>
      </w:pPr>
      <w:r w:rsidRPr="0070099B">
        <w:rPr>
          <w:color w:val="0D0D0D" w:themeColor="text1" w:themeTint="F2"/>
        </w:rPr>
        <w:t>4. Experiments and Results</w:t>
      </w:r>
    </w:p>
    <w:p w14:paraId="36B31F7B" w14:textId="57B2DCD3" w:rsidR="002D682B" w:rsidRPr="0070099B" w:rsidRDefault="002D682B" w:rsidP="002D682B">
      <w:pPr>
        <w:pStyle w:val="MDPI31text"/>
        <w:rPr>
          <w:rFonts w:eastAsia="바탕" w:cs="바탕"/>
          <w:b/>
          <w:bCs/>
          <w:color w:val="0D0D0D" w:themeColor="text1" w:themeTint="F2"/>
          <w:lang w:eastAsia="ko-KR"/>
        </w:rPr>
      </w:pPr>
      <w:r w:rsidRPr="0070099B">
        <w:rPr>
          <w:rFonts w:eastAsia="바탕" w:cs="바탕"/>
          <w:color w:val="0D0D0D" w:themeColor="text1" w:themeTint="F2"/>
          <w:lang w:eastAsia="ko-KR"/>
        </w:rPr>
        <w:t xml:space="preserve">This section will show that the model is improved by adding the differential signal and will compare the estimation performance for each specific </w:t>
      </w:r>
      <w:r w:rsidR="00B31ED8">
        <w:rPr>
          <w:rFonts w:eastAsia="바탕" w:cs="바탕"/>
          <w:color w:val="0D0D0D" w:themeColor="text1" w:themeTint="F2"/>
          <w:lang w:eastAsia="ko-KR"/>
        </w:rPr>
        <w:t>blood pressure range</w:t>
      </w:r>
      <w:r w:rsidRPr="0070099B">
        <w:rPr>
          <w:rFonts w:eastAsia="바탕" w:cs="바탕"/>
          <w:color w:val="0D0D0D" w:themeColor="text1" w:themeTint="F2"/>
          <w:lang w:eastAsia="ko-KR"/>
        </w:rPr>
        <w:t xml:space="preserve"> based on the PPG + VPG + APG model, </w:t>
      </w:r>
      <w:ins w:id="15" w:author="A246" w:date="2022-09-30T23:05:00Z">
        <w:r w:rsidR="00107B1E" w:rsidRPr="00107B1E">
          <w:rPr>
            <w:rFonts w:eastAsia="바탕" w:cs="바탕"/>
            <w:color w:val="0D0D0D" w:themeColor="text1" w:themeTint="F2"/>
            <w:lang w:eastAsia="ko-KR"/>
          </w:rPr>
          <w:t>which shows the best performance.</w:t>
        </w:r>
      </w:ins>
      <w:del w:id="16" w:author="A246" w:date="2022-09-30T23:05:00Z">
        <w:r w:rsidRPr="0070099B" w:rsidDel="00107B1E">
          <w:rPr>
            <w:rFonts w:eastAsia="바탕" w:cs="바탕"/>
            <w:color w:val="0D0D0D" w:themeColor="text1" w:themeTint="F2"/>
            <w:lang w:eastAsia="ko-KR"/>
          </w:rPr>
          <w:delText>which is the best performing model</w:delText>
        </w:r>
      </w:del>
      <w:r w:rsidRPr="0070099B">
        <w:rPr>
          <w:rFonts w:eastAsia="바탕" w:cs="바탕"/>
          <w:color w:val="0D0D0D" w:themeColor="text1" w:themeTint="F2"/>
          <w:lang w:eastAsia="ko-KR"/>
        </w:rPr>
        <w:t>. After the signal preprocessing, all data are combined and shuffled</w:t>
      </w:r>
      <w:r w:rsidR="00B31ED8">
        <w:rPr>
          <w:rFonts w:eastAsia="바탕" w:cs="바탕"/>
          <w:color w:val="0D0D0D" w:themeColor="text1" w:themeTint="F2"/>
          <w:lang w:eastAsia="ko-KR"/>
        </w:rPr>
        <w:t>. The training and test datasets are divided into</w:t>
      </w:r>
      <w:r w:rsidRPr="0070099B">
        <w:rPr>
          <w:rFonts w:eastAsia="바탕" w:cs="바탕"/>
          <w:color w:val="0D0D0D" w:themeColor="text1" w:themeTint="F2"/>
          <w:lang w:eastAsia="ko-KR"/>
        </w:rPr>
        <w:t xml:space="preserve"> an 80/20 ratio to make as general a model as possible with limited data.</w:t>
      </w:r>
    </w:p>
    <w:p w14:paraId="10CB85D5" w14:textId="77777777" w:rsidR="002D682B" w:rsidRPr="0070099B" w:rsidRDefault="002D682B" w:rsidP="002D682B">
      <w:pPr>
        <w:pStyle w:val="MDPI21heading1"/>
        <w:rPr>
          <w:color w:val="0D0D0D" w:themeColor="text1" w:themeTint="F2"/>
        </w:rPr>
      </w:pPr>
      <w:r w:rsidRPr="0070099B">
        <w:rPr>
          <w:color w:val="0D0D0D" w:themeColor="text1" w:themeTint="F2"/>
        </w:rPr>
        <w:t>4.1 Model comparison</w:t>
      </w:r>
    </w:p>
    <w:p w14:paraId="1A72899C" w14:textId="2518B0B6" w:rsidR="006D49DB" w:rsidDel="00070A45" w:rsidRDefault="002D682B" w:rsidP="002D682B">
      <w:pPr>
        <w:pStyle w:val="MDPI31text"/>
        <w:rPr>
          <w:del w:id="17" w:author="A246" w:date="2022-09-30T23:06:00Z"/>
          <w:rFonts w:eastAsia="바탕" w:cs="바탕"/>
          <w:color w:val="0D0D0D" w:themeColor="text1" w:themeTint="F2"/>
          <w:lang w:eastAsia="ko-KR"/>
        </w:rPr>
      </w:pPr>
      <w:r w:rsidRPr="0070099B">
        <w:rPr>
          <w:rFonts w:eastAsia="바탕" w:cs="바탕"/>
          <w:color w:val="0D0D0D" w:themeColor="text1" w:themeTint="F2"/>
          <w:lang w:eastAsia="ko-KR"/>
        </w:rPr>
        <w:t xml:space="preserve">Through this work, we tried to prove that the differentiation of signals helps improve model performance when creating artificial intelligence models that estimate signals. </w:t>
      </w:r>
      <w:ins w:id="18" w:author="A246" w:date="2022-09-30T23:06:00Z">
        <w:r w:rsidR="00070A45" w:rsidRPr="00070A45">
          <w:rPr>
            <w:rFonts w:eastAsia="바탕" w:cs="바탕"/>
            <w:color w:val="0D0D0D" w:themeColor="text1" w:themeTint="F2"/>
            <w:lang w:eastAsia="ko-KR"/>
          </w:rPr>
          <w:t>To prove this, we used the dataset with the addition of VPG and both VPG and APG signals, respectively.</w:t>
        </w:r>
      </w:ins>
      <w:del w:id="19" w:author="A246" w:date="2022-09-30T23:06:00Z">
        <w:r w:rsidRPr="0070099B" w:rsidDel="00070A45">
          <w:rPr>
            <w:rFonts w:eastAsia="바탕" w:cs="바탕"/>
            <w:color w:val="0D0D0D" w:themeColor="text1" w:themeTint="F2"/>
            <w:lang w:eastAsia="ko-KR"/>
          </w:rPr>
          <w:delText xml:space="preserve">To prove this, VPG signals were added to one dataset, and both VPG and APG signals were added to the other to the same dataset. </w:delText>
        </w:r>
      </w:del>
    </w:p>
    <w:p w14:paraId="40B87EAE" w14:textId="4EBA36CE" w:rsidR="006D49DB" w:rsidRPr="0070099B" w:rsidRDefault="00B13E5C" w:rsidP="00070A45">
      <w:pPr>
        <w:pStyle w:val="MDPI31text"/>
        <w:rPr>
          <w:rFonts w:eastAsia="바탕" w:cs="바탕"/>
          <w:color w:val="0D0D0D" w:themeColor="text1" w:themeTint="F2"/>
          <w:lang w:eastAsia="ko-KR"/>
        </w:rPr>
      </w:pPr>
      <w:r w:rsidRPr="0070099B">
        <w:rPr>
          <w:noProof/>
          <w:color w:val="0D0D0D" w:themeColor="text1" w:themeTint="F2"/>
        </w:rPr>
        <w:lastRenderedPageBreak/>
        <w:drawing>
          <wp:inline distT="0" distB="0" distL="0" distR="0" wp14:anchorId="58D55759" wp14:editId="7FC3FCDD">
            <wp:extent cx="4845600" cy="4405171"/>
            <wp:effectExtent l="0" t="0" r="6350" b="190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4616" cy="4431550"/>
                    </a:xfrm>
                    <a:prstGeom prst="rect">
                      <a:avLst/>
                    </a:prstGeom>
                  </pic:spPr>
                </pic:pic>
              </a:graphicData>
            </a:graphic>
          </wp:inline>
        </w:drawing>
      </w:r>
    </w:p>
    <w:p w14:paraId="0F38A937" w14:textId="26505293" w:rsidR="006D49DB" w:rsidRPr="0070099B" w:rsidRDefault="006D49DB" w:rsidP="006D49DB">
      <w:pPr>
        <w:pStyle w:val="MDPI51figurecaption"/>
        <w:rPr>
          <w:color w:val="0D0D0D" w:themeColor="text1" w:themeTint="F2"/>
        </w:rPr>
      </w:pPr>
      <w:r w:rsidRPr="0070099B">
        <w:rPr>
          <w:b/>
          <w:color w:val="0D0D0D" w:themeColor="text1" w:themeTint="F2"/>
        </w:rPr>
        <w:t xml:space="preserve">Figure 9. </w:t>
      </w:r>
      <w:r w:rsidRPr="0070099B">
        <w:rPr>
          <w:color w:val="0D0D0D" w:themeColor="text1" w:themeTint="F2"/>
        </w:rPr>
        <w:t>Loss table according to learning step.</w:t>
      </w:r>
    </w:p>
    <w:p w14:paraId="5D4583BA" w14:textId="20BC6924" w:rsidR="00FE2560" w:rsidRPr="007062E1" w:rsidRDefault="002D682B" w:rsidP="007062E1">
      <w:pPr>
        <w:pStyle w:val="MDPI31text"/>
        <w:rPr>
          <w:rFonts w:eastAsia="바탕" w:cs="바탕"/>
          <w:b/>
          <w:bCs/>
          <w:color w:val="0D0D0D" w:themeColor="text1" w:themeTint="F2"/>
          <w:lang w:eastAsia="ko-KR"/>
        </w:rPr>
      </w:pPr>
      <w:r w:rsidRPr="0070099B">
        <w:rPr>
          <w:bCs/>
          <w:color w:val="0D0D0D" w:themeColor="text1" w:themeTint="F2"/>
        </w:rPr>
        <w:t>Figure 9</w:t>
      </w:r>
      <w:r w:rsidR="006D49DB" w:rsidRPr="0070099B">
        <w:rPr>
          <w:bCs/>
          <w:color w:val="0D0D0D" w:themeColor="text1" w:themeTint="F2"/>
        </w:rPr>
        <w:t xml:space="preserve"> </w:t>
      </w:r>
      <w:r w:rsidRPr="0070099B">
        <w:rPr>
          <w:rFonts w:eastAsia="바탕" w:cs="바탕"/>
          <w:color w:val="0D0D0D" w:themeColor="text1" w:themeTint="F2"/>
          <w:lang w:eastAsia="ko-KR"/>
        </w:rPr>
        <w:t xml:space="preserve">shows the results of experimenting with three datasets with only one variable. To train BPNet </w:t>
      </w:r>
      <w:r w:rsidR="006D49DB" w:rsidRPr="0070099B">
        <w:rPr>
          <w:rFonts w:eastAsia="바탕" w:cs="바탕"/>
          <w:color w:val="0D0D0D" w:themeColor="text1" w:themeTint="F2"/>
          <w:lang w:eastAsia="ko-KR"/>
        </w:rPr>
        <w:t>PCC</w:t>
      </w:r>
      <w:r w:rsidRPr="0070099B">
        <w:rPr>
          <w:rFonts w:eastAsia="바탕" w:cs="바탕"/>
          <w:color w:val="0D0D0D" w:themeColor="text1" w:themeTint="F2"/>
          <w:lang w:eastAsia="ko-KR"/>
        </w:rPr>
        <w:t xml:space="preserve"> and </w:t>
      </w:r>
      <w:r w:rsidR="006D49DB" w:rsidRPr="0070099B">
        <w:rPr>
          <w:rFonts w:eastAsia="바탕" w:cs="바탕"/>
          <w:color w:val="0D0D0D" w:themeColor="text1" w:themeTint="F2"/>
          <w:lang w:eastAsia="ko-KR"/>
        </w:rPr>
        <w:t>modMAE</w:t>
      </w:r>
      <w:r w:rsidRPr="0070099B">
        <w:rPr>
          <w:rFonts w:eastAsia="바탕" w:cs="바탕"/>
          <w:color w:val="0D0D0D" w:themeColor="text1" w:themeTint="F2"/>
          <w:lang w:eastAsia="ko-KR"/>
        </w:rPr>
        <w:t xml:space="preserve"> for SBP and DBP are used.</w:t>
      </w:r>
      <w:r w:rsidR="00C54CA9" w:rsidRPr="0070099B">
        <w:rPr>
          <w:rFonts w:eastAsia="바탕" w:cs="바탕"/>
          <w:color w:val="0D0D0D" w:themeColor="text1" w:themeTint="F2"/>
          <w:lang w:eastAsia="ko-KR"/>
        </w:rPr>
        <w:t xml:space="preserve"> Learning performance was improved when VPG and APG signals were used simultaneously than when PPG signals were independently used as inputs of BPNet.</w:t>
      </w:r>
    </w:p>
    <w:p w14:paraId="3E0D5D10" w14:textId="2E116B6D" w:rsidR="0098386A" w:rsidRPr="0070099B" w:rsidRDefault="00CD7BD4" w:rsidP="002C3EC3">
      <w:pPr>
        <w:pStyle w:val="MDPI21heading1"/>
        <w:rPr>
          <w:color w:val="0D0D0D" w:themeColor="text1" w:themeTint="F2"/>
        </w:rPr>
      </w:pPr>
      <w:r w:rsidRPr="0070099B">
        <w:rPr>
          <w:color w:val="0D0D0D" w:themeColor="text1" w:themeTint="F2"/>
        </w:rPr>
        <w:t>4.2 Scatter plot</w:t>
      </w:r>
      <w:r w:rsidR="00034E73" w:rsidRPr="0070099B">
        <w:rPr>
          <w:color w:val="0D0D0D" w:themeColor="text1" w:themeTint="F2"/>
        </w:rPr>
        <w:t xml:space="preserve"> </w:t>
      </w:r>
    </w:p>
    <w:p w14:paraId="2810849E" w14:textId="4C215673" w:rsidR="00CD7BD4" w:rsidRPr="0070099B" w:rsidRDefault="00034E73" w:rsidP="002C3EC3">
      <w:pPr>
        <w:pStyle w:val="MDPI21heading1"/>
        <w:rPr>
          <w:color w:val="0D0D0D" w:themeColor="text1" w:themeTint="F2"/>
        </w:rPr>
      </w:pPr>
      <w:r w:rsidRPr="0070099B">
        <w:rPr>
          <w:noProof/>
          <w:snapToGrid/>
          <w:color w:val="000000" w:themeColor="text1"/>
        </w:rPr>
        <w:drawing>
          <wp:inline distT="0" distB="0" distL="0" distR="0" wp14:anchorId="35FE6A52" wp14:editId="7C419EE2">
            <wp:extent cx="5111024" cy="1703837"/>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36106" cy="1712198"/>
                    </a:xfrm>
                    <a:prstGeom prst="rect">
                      <a:avLst/>
                    </a:prstGeom>
                  </pic:spPr>
                </pic:pic>
              </a:graphicData>
            </a:graphic>
          </wp:inline>
        </w:drawing>
      </w:r>
    </w:p>
    <w:p w14:paraId="71838124" w14:textId="02C484BF" w:rsidR="00C54CA9" w:rsidRPr="0070099B" w:rsidRDefault="00C54CA9" w:rsidP="00C54CA9">
      <w:pPr>
        <w:pStyle w:val="MDPI51figurecaption"/>
        <w:rPr>
          <w:color w:val="0D0D0D" w:themeColor="text1" w:themeTint="F2"/>
          <w:lang w:eastAsia="ko-KR"/>
        </w:rPr>
      </w:pPr>
      <w:r w:rsidRPr="0070099B">
        <w:rPr>
          <w:b/>
          <w:color w:val="0D0D0D" w:themeColor="text1" w:themeTint="F2"/>
        </w:rPr>
        <w:t>Figure 10.</w:t>
      </w:r>
      <w:r w:rsidRPr="0070099B">
        <w:rPr>
          <w:color w:val="0D0D0D" w:themeColor="text1" w:themeTint="F2"/>
        </w:rPr>
        <w:t xml:space="preserve"> Scatter plot for DBP, SBP (Blue: DBP, Red: SBP)</w:t>
      </w:r>
    </w:p>
    <w:p w14:paraId="39E1EB6F" w14:textId="6A7BC1EC" w:rsidR="005967D2" w:rsidRPr="0070099B" w:rsidRDefault="00F135A2" w:rsidP="00F135A2">
      <w:pPr>
        <w:pStyle w:val="MDPI31text"/>
        <w:rPr>
          <w:color w:val="0D0D0D" w:themeColor="text1" w:themeTint="F2"/>
        </w:rPr>
      </w:pPr>
      <w:r w:rsidRPr="0070099B">
        <w:rPr>
          <w:color w:val="0D0D0D" w:themeColor="text1" w:themeTint="F2"/>
        </w:rPr>
        <w:t>Figure 10 is a scatter plot of measuring BP with test data</w:t>
      </w:r>
      <w:r w:rsidR="00275734" w:rsidRPr="0070099B">
        <w:rPr>
          <w:color w:val="0D0D0D" w:themeColor="text1" w:themeTint="F2"/>
        </w:rPr>
        <w:t xml:space="preserve">. </w:t>
      </w:r>
      <w:r w:rsidRPr="0070099B">
        <w:rPr>
          <w:color w:val="0D0D0D" w:themeColor="text1" w:themeTint="F2"/>
        </w:rPr>
        <w:t xml:space="preserve">It can be confirmed that the BPNet (PPG + VPG + APG) model </w:t>
      </w:r>
      <w:r w:rsidR="009309BC" w:rsidRPr="0070099B">
        <w:rPr>
          <w:color w:val="0D0D0D" w:themeColor="text1" w:themeTint="F2"/>
        </w:rPr>
        <w:t>shows</w:t>
      </w:r>
      <w:r w:rsidRPr="0070099B">
        <w:rPr>
          <w:color w:val="0D0D0D" w:themeColor="text1" w:themeTint="F2"/>
        </w:rPr>
        <w:t xml:space="preserve"> the highest linearity among the three models.</w:t>
      </w:r>
    </w:p>
    <w:p w14:paraId="08A67624" w14:textId="61B290AC" w:rsidR="007062E1" w:rsidRDefault="007062E1" w:rsidP="009C26AB">
      <w:pPr>
        <w:pStyle w:val="MDPI21heading1"/>
        <w:rPr>
          <w:color w:val="0D0D0D" w:themeColor="text1" w:themeTint="F2"/>
        </w:rPr>
      </w:pPr>
      <w:r>
        <w:rPr>
          <w:color w:val="0D0D0D" w:themeColor="text1" w:themeTint="F2"/>
        </w:rPr>
        <w:t>4.3 Prediction Result</w:t>
      </w:r>
    </w:p>
    <w:p w14:paraId="1A64FBB7" w14:textId="53989F87" w:rsidR="00C27F10" w:rsidRDefault="00AD3FF4" w:rsidP="009C26AB">
      <w:pPr>
        <w:pStyle w:val="MDPI21heading1"/>
        <w:rPr>
          <w:rFonts w:ascii="바탕" w:eastAsia="바탕" w:hAnsi="바탕" w:cs="바탕"/>
          <w:color w:val="0D0D0D" w:themeColor="text1" w:themeTint="F2"/>
          <w:lang w:eastAsia="ko-KR"/>
        </w:rPr>
      </w:pPr>
      <w:r>
        <w:rPr>
          <w:rFonts w:ascii="바탕" w:eastAsia="바탕" w:hAnsi="바탕" w:cs="바탕"/>
          <w:noProof/>
          <w:snapToGrid/>
          <w:color w:val="0D0D0D" w:themeColor="text1" w:themeTint="F2"/>
          <w:lang w:eastAsia="ko-KR"/>
        </w:rPr>
        <w:lastRenderedPageBreak/>
        <w:drawing>
          <wp:inline distT="0" distB="0" distL="0" distR="0" wp14:anchorId="212CE406" wp14:editId="16999270">
            <wp:extent cx="5014500" cy="3769289"/>
            <wp:effectExtent l="0" t="0" r="2540" b="317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4650" cy="3791952"/>
                    </a:xfrm>
                    <a:prstGeom prst="rect">
                      <a:avLst/>
                    </a:prstGeom>
                  </pic:spPr>
                </pic:pic>
              </a:graphicData>
            </a:graphic>
          </wp:inline>
        </w:drawing>
      </w:r>
    </w:p>
    <w:p w14:paraId="3518A99A" w14:textId="6D6359FB" w:rsidR="002B5634" w:rsidRPr="002B5634" w:rsidRDefault="002B5634" w:rsidP="002B5634">
      <w:pPr>
        <w:pStyle w:val="MDPI51figurecaption"/>
        <w:rPr>
          <w:color w:val="0D0D0D" w:themeColor="text1" w:themeTint="F2"/>
          <w:lang w:eastAsia="ko-KR"/>
        </w:rPr>
      </w:pPr>
      <w:r w:rsidRPr="0070099B">
        <w:rPr>
          <w:b/>
          <w:color w:val="0D0D0D" w:themeColor="text1" w:themeTint="F2"/>
        </w:rPr>
        <w:t>Figure 1</w:t>
      </w:r>
      <w:r>
        <w:rPr>
          <w:b/>
          <w:color w:val="0D0D0D" w:themeColor="text1" w:themeTint="F2"/>
        </w:rPr>
        <w:t>1</w:t>
      </w:r>
      <w:r w:rsidRPr="0070099B">
        <w:rPr>
          <w:b/>
          <w:color w:val="0D0D0D" w:themeColor="text1" w:themeTint="F2"/>
        </w:rPr>
        <w:t>.</w:t>
      </w:r>
      <w:r w:rsidRPr="0070099B">
        <w:rPr>
          <w:color w:val="0D0D0D" w:themeColor="text1" w:themeTint="F2"/>
        </w:rPr>
        <w:t xml:space="preserve"> </w:t>
      </w:r>
      <w:r>
        <w:rPr>
          <w:color w:val="0D0D0D" w:themeColor="text1" w:themeTint="F2"/>
        </w:rPr>
        <w:t xml:space="preserve">ABP estimation with BPNet. The blue signals are targets, and the orange signals are predicted ones. It shows that BPNet covers a wide range of blood pressure. In </w:t>
      </w:r>
      <w:r w:rsidR="00AD3FF4">
        <w:rPr>
          <w:color w:val="0D0D0D" w:themeColor="text1" w:themeTint="F2"/>
        </w:rPr>
        <w:t>the top-right</w:t>
      </w:r>
      <w:r>
        <w:rPr>
          <w:color w:val="0D0D0D" w:themeColor="text1" w:themeTint="F2"/>
        </w:rPr>
        <w:t>, the predicted signal is robust with detection noise.</w:t>
      </w:r>
    </w:p>
    <w:p w14:paraId="5A6D6D01" w14:textId="12F8AEAD" w:rsidR="009C26AB" w:rsidRPr="0070099B" w:rsidRDefault="009C26AB" w:rsidP="009C26AB">
      <w:pPr>
        <w:pStyle w:val="MDPI21heading1"/>
        <w:rPr>
          <w:rFonts w:eastAsia="바탕" w:cs="바탕"/>
          <w:color w:val="0D0D0D" w:themeColor="text1" w:themeTint="F2"/>
          <w:lang w:eastAsia="ko-KR"/>
        </w:rPr>
      </w:pPr>
      <w:r w:rsidRPr="0070099B">
        <w:rPr>
          <w:color w:val="0D0D0D" w:themeColor="text1" w:themeTint="F2"/>
        </w:rPr>
        <w:t>4.</w:t>
      </w:r>
      <w:r w:rsidR="007062E1">
        <w:rPr>
          <w:color w:val="0D0D0D" w:themeColor="text1" w:themeTint="F2"/>
        </w:rPr>
        <w:t>4</w:t>
      </w:r>
      <w:r w:rsidRPr="0070099B">
        <w:rPr>
          <w:color w:val="0D0D0D" w:themeColor="text1" w:themeTint="F2"/>
        </w:rPr>
        <w:t xml:space="preserve"> </w:t>
      </w:r>
      <w:r w:rsidRPr="0070099B">
        <w:rPr>
          <w:rFonts w:eastAsia="바탕" w:cs="바탕"/>
          <w:color w:val="0D0D0D" w:themeColor="text1" w:themeTint="F2"/>
          <w:lang w:eastAsia="ko-KR"/>
        </w:rPr>
        <w:t>Model Evaluation</w:t>
      </w:r>
    </w:p>
    <w:p w14:paraId="554716CB" w14:textId="2A122A74" w:rsidR="00E5608A" w:rsidRPr="0070099B" w:rsidRDefault="00E5608A" w:rsidP="00E5608A">
      <w:pPr>
        <w:pStyle w:val="MDPI41tablecaption"/>
        <w:rPr>
          <w:color w:val="0D0D0D" w:themeColor="text1" w:themeTint="F2"/>
        </w:rPr>
      </w:pPr>
      <w:r w:rsidRPr="0070099B">
        <w:rPr>
          <w:b/>
          <w:color w:val="0D0D0D" w:themeColor="text1" w:themeTint="F2"/>
        </w:rPr>
        <w:t xml:space="preserve">Table </w:t>
      </w:r>
      <w:r>
        <w:rPr>
          <w:b/>
          <w:color w:val="0D0D0D" w:themeColor="text1" w:themeTint="F2"/>
        </w:rPr>
        <w:t>2</w:t>
      </w:r>
      <w:r w:rsidRPr="0070099B">
        <w:rPr>
          <w:b/>
          <w:color w:val="0D0D0D" w:themeColor="text1" w:themeTint="F2"/>
        </w:rPr>
        <w:t>.</w:t>
      </w:r>
      <w:r w:rsidRPr="0070099B">
        <w:rPr>
          <w:color w:val="0D0D0D" w:themeColor="text1" w:themeTint="F2"/>
        </w:rPr>
        <w:t xml:space="preserve"> </w:t>
      </w:r>
      <w:r w:rsidR="00746C2F">
        <w:rPr>
          <w:color w:val="0D0D0D" w:themeColor="text1" w:themeTint="F2"/>
        </w:rPr>
        <w:t>Model comparison for BPNet. Adding VPG information improved DBP MAE, SBP MAE, and r by 0.12 mmHg, 0.36 mmHg, and 0.11%</w:t>
      </w:r>
      <w:r w:rsidR="00B31ED8">
        <w:rPr>
          <w:color w:val="0D0D0D" w:themeColor="text1" w:themeTint="F2"/>
        </w:rPr>
        <w:t>,</w:t>
      </w:r>
      <w:r w:rsidR="00746C2F">
        <w:rPr>
          <w:color w:val="0D0D0D" w:themeColor="text1" w:themeTint="F2"/>
        </w:rPr>
        <w:t xml:space="preserve"> respectively. Adding VPG and APG information improved DBP MAE, SBP MAE, and r by 0.03 mmHg, 0.16 mmHg, and 0.13%</w:t>
      </w:r>
      <w:r w:rsidR="00B31ED8">
        <w:rPr>
          <w:color w:val="0D0D0D" w:themeColor="text1" w:themeTint="F2"/>
        </w:rPr>
        <w:t>,</w:t>
      </w:r>
      <w:r w:rsidR="00746C2F">
        <w:rPr>
          <w:color w:val="0D0D0D" w:themeColor="text1" w:themeTint="F2"/>
        </w:rPr>
        <w:t xml:space="preserve"> respectively.</w:t>
      </w:r>
    </w:p>
    <w:tbl>
      <w:tblPr>
        <w:tblW w:w="781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495"/>
        <w:gridCol w:w="2127"/>
        <w:gridCol w:w="1326"/>
        <w:gridCol w:w="1867"/>
      </w:tblGrid>
      <w:tr w:rsidR="009C26AB" w:rsidRPr="0070099B" w14:paraId="5E0D2E83" w14:textId="77777777" w:rsidTr="000966A9">
        <w:trPr>
          <w:trHeight w:val="281"/>
        </w:trPr>
        <w:tc>
          <w:tcPr>
            <w:tcW w:w="2495" w:type="dxa"/>
            <w:tcBorders>
              <w:bottom w:val="single" w:sz="4" w:space="0" w:color="auto"/>
            </w:tcBorders>
            <w:shd w:val="clear" w:color="auto" w:fill="auto"/>
            <w:vAlign w:val="center"/>
          </w:tcPr>
          <w:p w14:paraId="32FBA2A5" w14:textId="77777777" w:rsidR="009C26AB" w:rsidRPr="0070099B" w:rsidRDefault="009C26AB" w:rsidP="000966A9">
            <w:pPr>
              <w:pStyle w:val="MDPI42tablebody"/>
              <w:spacing w:line="240" w:lineRule="auto"/>
              <w:rPr>
                <w:b/>
                <w:snapToGrid/>
                <w:color w:val="000000" w:themeColor="text1"/>
              </w:rPr>
            </w:pPr>
          </w:p>
        </w:tc>
        <w:tc>
          <w:tcPr>
            <w:tcW w:w="2127" w:type="dxa"/>
            <w:tcBorders>
              <w:bottom w:val="single" w:sz="4" w:space="0" w:color="auto"/>
            </w:tcBorders>
            <w:vAlign w:val="center"/>
          </w:tcPr>
          <w:p w14:paraId="60C32777" w14:textId="77777777" w:rsidR="00746C2F" w:rsidRDefault="009C26AB" w:rsidP="000966A9">
            <w:pPr>
              <w:pStyle w:val="MDPI42tablebody"/>
              <w:spacing w:line="240" w:lineRule="auto"/>
              <w:rPr>
                <w:b/>
                <w:snapToGrid/>
                <w:color w:val="000000" w:themeColor="text1"/>
              </w:rPr>
            </w:pPr>
            <w:r w:rsidRPr="0070099B">
              <w:rPr>
                <w:b/>
                <w:snapToGrid/>
                <w:color w:val="000000" w:themeColor="text1"/>
              </w:rPr>
              <w:t xml:space="preserve">DBP </w:t>
            </w:r>
            <w:r w:rsidR="00746C2F">
              <w:rPr>
                <w:b/>
                <w:snapToGrid/>
                <w:color w:val="000000" w:themeColor="text1"/>
              </w:rPr>
              <w:t>MAE</w:t>
            </w:r>
          </w:p>
          <w:p w14:paraId="7A9B6144" w14:textId="2DACFF19" w:rsidR="009C26AB" w:rsidRPr="0070099B" w:rsidRDefault="009C26AB" w:rsidP="000966A9">
            <w:pPr>
              <w:pStyle w:val="MDPI42tablebody"/>
              <w:spacing w:line="240" w:lineRule="auto"/>
              <w:rPr>
                <w:b/>
                <w:snapToGrid/>
                <w:color w:val="000000" w:themeColor="text1"/>
              </w:rPr>
            </w:pPr>
            <w:r w:rsidRPr="0070099B">
              <w:rPr>
                <w:b/>
                <w:snapToGrid/>
                <w:color w:val="000000" w:themeColor="text1"/>
              </w:rPr>
              <w:t>(</w:t>
            </w:r>
            <w:r w:rsidRPr="00746C2F">
              <w:rPr>
                <w:bCs/>
                <w:snapToGrid/>
                <w:color w:val="000000" w:themeColor="text1"/>
              </w:rPr>
              <w:t>mmHg</w:t>
            </w:r>
            <w:r w:rsidRPr="0070099B">
              <w:rPr>
                <w:b/>
                <w:snapToGrid/>
                <w:color w:val="000000" w:themeColor="text1"/>
              </w:rPr>
              <w:t>)</w:t>
            </w:r>
          </w:p>
        </w:tc>
        <w:tc>
          <w:tcPr>
            <w:tcW w:w="1326" w:type="dxa"/>
            <w:tcBorders>
              <w:bottom w:val="single" w:sz="4" w:space="0" w:color="auto"/>
            </w:tcBorders>
            <w:shd w:val="clear" w:color="auto" w:fill="auto"/>
            <w:vAlign w:val="center"/>
          </w:tcPr>
          <w:p w14:paraId="147069F8" w14:textId="77777777" w:rsidR="00746C2F" w:rsidRDefault="009C26AB" w:rsidP="000966A9">
            <w:pPr>
              <w:pStyle w:val="MDPI42tablebody"/>
              <w:spacing w:line="240" w:lineRule="auto"/>
              <w:rPr>
                <w:b/>
                <w:snapToGrid/>
                <w:color w:val="000000" w:themeColor="text1"/>
              </w:rPr>
            </w:pPr>
            <w:r w:rsidRPr="0070099B">
              <w:rPr>
                <w:b/>
                <w:snapToGrid/>
                <w:color w:val="000000" w:themeColor="text1"/>
              </w:rPr>
              <w:t xml:space="preserve">SBP </w:t>
            </w:r>
            <w:r w:rsidR="00746C2F">
              <w:rPr>
                <w:b/>
                <w:snapToGrid/>
                <w:color w:val="000000" w:themeColor="text1"/>
              </w:rPr>
              <w:t>MAE</w:t>
            </w:r>
          </w:p>
          <w:p w14:paraId="35EF58ED" w14:textId="47F1705D" w:rsidR="009C26AB" w:rsidRPr="0070099B" w:rsidRDefault="009C26AB" w:rsidP="000966A9">
            <w:pPr>
              <w:pStyle w:val="MDPI42tablebody"/>
              <w:spacing w:line="240" w:lineRule="auto"/>
              <w:rPr>
                <w:b/>
                <w:snapToGrid/>
                <w:color w:val="000000" w:themeColor="text1"/>
              </w:rPr>
            </w:pPr>
            <w:r w:rsidRPr="0070099B">
              <w:rPr>
                <w:b/>
                <w:snapToGrid/>
                <w:color w:val="000000" w:themeColor="text1"/>
              </w:rPr>
              <w:t>(</w:t>
            </w:r>
            <w:r w:rsidRPr="00746C2F">
              <w:rPr>
                <w:bCs/>
                <w:snapToGrid/>
                <w:color w:val="000000" w:themeColor="text1"/>
              </w:rPr>
              <w:t>mmHg</w:t>
            </w:r>
            <w:r w:rsidRPr="0070099B">
              <w:rPr>
                <w:b/>
                <w:snapToGrid/>
                <w:color w:val="000000" w:themeColor="text1"/>
              </w:rPr>
              <w:t>)</w:t>
            </w:r>
          </w:p>
        </w:tc>
        <w:tc>
          <w:tcPr>
            <w:tcW w:w="1867" w:type="dxa"/>
            <w:tcBorders>
              <w:bottom w:val="single" w:sz="4" w:space="0" w:color="auto"/>
            </w:tcBorders>
            <w:shd w:val="clear" w:color="auto" w:fill="auto"/>
            <w:vAlign w:val="center"/>
          </w:tcPr>
          <w:p w14:paraId="15FDF258" w14:textId="4D819CF6" w:rsidR="00746C2F" w:rsidRDefault="00746C2F" w:rsidP="000966A9">
            <w:pPr>
              <w:pStyle w:val="MDPI42tablebody"/>
              <w:spacing w:line="240" w:lineRule="auto"/>
              <w:rPr>
                <w:b/>
                <w:snapToGrid/>
                <w:color w:val="000000" w:themeColor="text1"/>
              </w:rPr>
            </w:pPr>
            <w:r>
              <w:rPr>
                <w:b/>
                <w:snapToGrid/>
                <w:color w:val="000000" w:themeColor="text1"/>
              </w:rPr>
              <w:t>r</w:t>
            </w:r>
          </w:p>
          <w:p w14:paraId="3A33533D" w14:textId="31F4A9EA" w:rsidR="009C26AB" w:rsidRPr="0070099B" w:rsidRDefault="00746C2F" w:rsidP="000966A9">
            <w:pPr>
              <w:pStyle w:val="MDPI42tablebody"/>
              <w:spacing w:line="240" w:lineRule="auto"/>
              <w:rPr>
                <w:b/>
                <w:snapToGrid/>
                <w:color w:val="000000" w:themeColor="text1"/>
              </w:rPr>
            </w:pPr>
            <w:r>
              <w:rPr>
                <w:b/>
                <w:snapToGrid/>
                <w:color w:val="000000" w:themeColor="text1"/>
              </w:rPr>
              <w:t>(%)</w:t>
            </w:r>
            <w:r w:rsidR="009C26AB" w:rsidRPr="0070099B">
              <w:rPr>
                <w:b/>
                <w:snapToGrid/>
                <w:color w:val="000000" w:themeColor="text1"/>
              </w:rPr>
              <w:t xml:space="preserve"> </w:t>
            </w:r>
          </w:p>
        </w:tc>
      </w:tr>
      <w:tr w:rsidR="009C26AB" w:rsidRPr="0070099B" w14:paraId="276E6720" w14:textId="77777777" w:rsidTr="00411C28">
        <w:trPr>
          <w:trHeight w:val="500"/>
        </w:trPr>
        <w:tc>
          <w:tcPr>
            <w:tcW w:w="2495" w:type="dxa"/>
            <w:shd w:val="clear" w:color="auto" w:fill="auto"/>
            <w:vAlign w:val="center"/>
          </w:tcPr>
          <w:p w14:paraId="3ABE5240" w14:textId="77777777" w:rsidR="009C26AB" w:rsidRPr="0070099B" w:rsidRDefault="009C26AB" w:rsidP="000966A9">
            <w:pPr>
              <w:pStyle w:val="MDPI42tablebody"/>
              <w:spacing w:line="240" w:lineRule="auto"/>
              <w:jc w:val="left"/>
              <w:rPr>
                <w:color w:val="000000" w:themeColor="text1"/>
              </w:rPr>
            </w:pPr>
            <w:r w:rsidRPr="0070099B">
              <w:rPr>
                <w:color w:val="000000" w:themeColor="text1"/>
              </w:rPr>
              <w:t>BPNet(PPG)</w:t>
            </w:r>
          </w:p>
        </w:tc>
        <w:tc>
          <w:tcPr>
            <w:tcW w:w="2127" w:type="dxa"/>
            <w:vAlign w:val="center"/>
          </w:tcPr>
          <w:p w14:paraId="326621FD" w14:textId="77777777" w:rsidR="009C26AB" w:rsidRPr="0070099B" w:rsidRDefault="009C26AB" w:rsidP="000966A9">
            <w:pPr>
              <w:pStyle w:val="MDPI42tablebody"/>
              <w:spacing w:line="240" w:lineRule="auto"/>
              <w:rPr>
                <w:color w:val="000000" w:themeColor="text1"/>
              </w:rPr>
            </w:pPr>
            <w:r w:rsidRPr="0070099B">
              <w:rPr>
                <w:color w:val="000000" w:themeColor="text1"/>
              </w:rPr>
              <w:t>4.52</w:t>
            </w:r>
          </w:p>
        </w:tc>
        <w:tc>
          <w:tcPr>
            <w:tcW w:w="1326" w:type="dxa"/>
            <w:shd w:val="clear" w:color="auto" w:fill="auto"/>
            <w:vAlign w:val="center"/>
          </w:tcPr>
          <w:p w14:paraId="1332BE5B" w14:textId="77777777" w:rsidR="009C26AB" w:rsidRPr="0070099B" w:rsidRDefault="009C26AB" w:rsidP="000966A9">
            <w:pPr>
              <w:pStyle w:val="MDPI42tablebody"/>
              <w:spacing w:line="240" w:lineRule="auto"/>
              <w:rPr>
                <w:color w:val="000000" w:themeColor="text1"/>
              </w:rPr>
            </w:pPr>
            <w:r w:rsidRPr="0070099B">
              <w:rPr>
                <w:color w:val="000000" w:themeColor="text1"/>
              </w:rPr>
              <w:t>9.46</w:t>
            </w:r>
          </w:p>
        </w:tc>
        <w:tc>
          <w:tcPr>
            <w:tcW w:w="1867" w:type="dxa"/>
            <w:shd w:val="clear" w:color="auto" w:fill="auto"/>
            <w:vAlign w:val="center"/>
          </w:tcPr>
          <w:p w14:paraId="1CBD5B90" w14:textId="77777777" w:rsidR="009C26AB" w:rsidRPr="0070099B" w:rsidRDefault="009C26AB" w:rsidP="000966A9">
            <w:pPr>
              <w:pStyle w:val="MDPI42tablebody"/>
              <w:spacing w:line="240" w:lineRule="auto"/>
              <w:rPr>
                <w:color w:val="000000" w:themeColor="text1"/>
              </w:rPr>
            </w:pPr>
            <w:r w:rsidRPr="0070099B">
              <w:rPr>
                <w:color w:val="000000" w:themeColor="text1"/>
              </w:rPr>
              <w:t>93.26</w:t>
            </w:r>
          </w:p>
        </w:tc>
      </w:tr>
      <w:tr w:rsidR="009C26AB" w:rsidRPr="0070099B" w14:paraId="549F9F9E" w14:textId="77777777" w:rsidTr="000966A9">
        <w:trPr>
          <w:trHeight w:val="281"/>
        </w:trPr>
        <w:tc>
          <w:tcPr>
            <w:tcW w:w="2495" w:type="dxa"/>
            <w:shd w:val="clear" w:color="auto" w:fill="auto"/>
            <w:vAlign w:val="center"/>
          </w:tcPr>
          <w:p w14:paraId="5176F8DC" w14:textId="77777777" w:rsidR="009C26AB" w:rsidRPr="0070099B" w:rsidRDefault="009C26AB" w:rsidP="000966A9">
            <w:pPr>
              <w:pStyle w:val="MDPI42tablebody"/>
              <w:spacing w:line="240" w:lineRule="auto"/>
              <w:jc w:val="left"/>
              <w:rPr>
                <w:color w:val="000000" w:themeColor="text1"/>
              </w:rPr>
            </w:pPr>
            <w:r w:rsidRPr="0070099B">
              <w:rPr>
                <w:color w:val="000000" w:themeColor="text1"/>
              </w:rPr>
              <w:t>BPNet(PPG+VPG)</w:t>
            </w:r>
          </w:p>
        </w:tc>
        <w:tc>
          <w:tcPr>
            <w:tcW w:w="2127" w:type="dxa"/>
            <w:vAlign w:val="center"/>
          </w:tcPr>
          <w:p w14:paraId="5C35FFA3" w14:textId="77777777" w:rsidR="009C26AB" w:rsidRPr="0070099B" w:rsidRDefault="009C26AB" w:rsidP="000966A9">
            <w:pPr>
              <w:pStyle w:val="MDPI42tablebody"/>
              <w:spacing w:line="240" w:lineRule="auto"/>
              <w:rPr>
                <w:color w:val="000000" w:themeColor="text1"/>
              </w:rPr>
            </w:pPr>
            <w:r w:rsidRPr="0070099B">
              <w:rPr>
                <w:color w:val="000000" w:themeColor="text1"/>
              </w:rPr>
              <w:t>4.4</w:t>
            </w:r>
          </w:p>
        </w:tc>
        <w:tc>
          <w:tcPr>
            <w:tcW w:w="1326" w:type="dxa"/>
            <w:shd w:val="clear" w:color="auto" w:fill="auto"/>
            <w:vAlign w:val="center"/>
          </w:tcPr>
          <w:p w14:paraId="1E9D09C0" w14:textId="77777777" w:rsidR="009C26AB" w:rsidRPr="0070099B" w:rsidRDefault="009C26AB" w:rsidP="000966A9">
            <w:pPr>
              <w:pStyle w:val="MDPI42tablebody"/>
              <w:spacing w:line="240" w:lineRule="auto"/>
              <w:rPr>
                <w:color w:val="000000" w:themeColor="text1"/>
              </w:rPr>
            </w:pPr>
            <w:r w:rsidRPr="0070099B">
              <w:rPr>
                <w:color w:val="000000" w:themeColor="text1"/>
              </w:rPr>
              <w:t>9.1</w:t>
            </w:r>
          </w:p>
        </w:tc>
        <w:tc>
          <w:tcPr>
            <w:tcW w:w="1867" w:type="dxa"/>
            <w:shd w:val="clear" w:color="auto" w:fill="auto"/>
            <w:vAlign w:val="center"/>
          </w:tcPr>
          <w:p w14:paraId="098BD60E" w14:textId="77777777" w:rsidR="009C26AB" w:rsidRPr="0070099B" w:rsidRDefault="009C26AB" w:rsidP="000966A9">
            <w:pPr>
              <w:pStyle w:val="MDPI42tablebody"/>
              <w:spacing w:line="240" w:lineRule="auto"/>
              <w:rPr>
                <w:color w:val="000000" w:themeColor="text1"/>
              </w:rPr>
            </w:pPr>
            <w:r w:rsidRPr="0070099B">
              <w:rPr>
                <w:color w:val="000000" w:themeColor="text1"/>
              </w:rPr>
              <w:t>93.37</w:t>
            </w:r>
          </w:p>
        </w:tc>
      </w:tr>
      <w:tr w:rsidR="009C26AB" w:rsidRPr="0070099B" w14:paraId="14F06D08" w14:textId="77777777" w:rsidTr="000966A9">
        <w:trPr>
          <w:trHeight w:val="281"/>
        </w:trPr>
        <w:tc>
          <w:tcPr>
            <w:tcW w:w="2495" w:type="dxa"/>
            <w:shd w:val="clear" w:color="auto" w:fill="auto"/>
            <w:vAlign w:val="center"/>
          </w:tcPr>
          <w:p w14:paraId="295E6086" w14:textId="77777777" w:rsidR="009C26AB" w:rsidRDefault="009C26AB" w:rsidP="000966A9">
            <w:pPr>
              <w:pStyle w:val="MDPI42tablebody"/>
              <w:spacing w:line="240" w:lineRule="auto"/>
              <w:jc w:val="left"/>
              <w:rPr>
                <w:b/>
                <w:bCs/>
                <w:color w:val="000000" w:themeColor="text1"/>
              </w:rPr>
            </w:pPr>
            <w:r w:rsidRPr="0070099B">
              <w:rPr>
                <w:b/>
                <w:bCs/>
                <w:color w:val="000000" w:themeColor="text1"/>
              </w:rPr>
              <w:t>BPNet(PPG+VPG+APG)</w:t>
            </w:r>
          </w:p>
          <w:p w14:paraId="0ABB43A6" w14:textId="29059AB1" w:rsidR="001132DF" w:rsidRPr="0070099B" w:rsidRDefault="001132DF" w:rsidP="000966A9">
            <w:pPr>
              <w:pStyle w:val="MDPI42tablebody"/>
              <w:spacing w:line="240" w:lineRule="auto"/>
              <w:jc w:val="left"/>
              <w:rPr>
                <w:b/>
                <w:bCs/>
                <w:color w:val="000000" w:themeColor="text1"/>
              </w:rPr>
            </w:pPr>
            <w:r>
              <w:rPr>
                <w:b/>
                <w:bCs/>
                <w:color w:val="000000" w:themeColor="text1"/>
              </w:rPr>
              <w:t>(proposed model)</w:t>
            </w:r>
          </w:p>
        </w:tc>
        <w:tc>
          <w:tcPr>
            <w:tcW w:w="2127" w:type="dxa"/>
            <w:vAlign w:val="center"/>
          </w:tcPr>
          <w:p w14:paraId="4D1EE336" w14:textId="77777777" w:rsidR="009C26AB" w:rsidRPr="0070099B" w:rsidRDefault="009C26AB" w:rsidP="000966A9">
            <w:pPr>
              <w:pStyle w:val="MDPI42tablebody"/>
              <w:spacing w:line="240" w:lineRule="auto"/>
              <w:rPr>
                <w:b/>
                <w:bCs/>
                <w:color w:val="000000" w:themeColor="text1"/>
              </w:rPr>
            </w:pPr>
            <w:r w:rsidRPr="0070099B">
              <w:rPr>
                <w:b/>
                <w:bCs/>
                <w:color w:val="000000" w:themeColor="text1"/>
              </w:rPr>
              <w:t>4.37</w:t>
            </w:r>
          </w:p>
        </w:tc>
        <w:tc>
          <w:tcPr>
            <w:tcW w:w="1326" w:type="dxa"/>
            <w:shd w:val="clear" w:color="auto" w:fill="auto"/>
            <w:vAlign w:val="center"/>
          </w:tcPr>
          <w:p w14:paraId="34FF7964" w14:textId="77777777" w:rsidR="009C26AB" w:rsidRPr="0070099B" w:rsidRDefault="009C26AB" w:rsidP="000966A9">
            <w:pPr>
              <w:pStyle w:val="MDPI42tablebody"/>
              <w:spacing w:line="240" w:lineRule="auto"/>
              <w:rPr>
                <w:b/>
                <w:bCs/>
                <w:color w:val="000000" w:themeColor="text1"/>
              </w:rPr>
            </w:pPr>
            <w:r w:rsidRPr="0070099B">
              <w:rPr>
                <w:b/>
                <w:bCs/>
                <w:color w:val="000000" w:themeColor="text1"/>
              </w:rPr>
              <w:t>8.94</w:t>
            </w:r>
          </w:p>
        </w:tc>
        <w:tc>
          <w:tcPr>
            <w:tcW w:w="1867" w:type="dxa"/>
            <w:shd w:val="clear" w:color="auto" w:fill="auto"/>
            <w:vAlign w:val="center"/>
          </w:tcPr>
          <w:p w14:paraId="47E0C4F3" w14:textId="77777777" w:rsidR="009C26AB" w:rsidRPr="0070099B" w:rsidRDefault="009C26AB" w:rsidP="000966A9">
            <w:pPr>
              <w:pStyle w:val="MDPI42tablebody"/>
              <w:spacing w:line="240" w:lineRule="auto"/>
              <w:rPr>
                <w:b/>
                <w:bCs/>
                <w:color w:val="000000" w:themeColor="text1"/>
              </w:rPr>
            </w:pPr>
            <w:r w:rsidRPr="0070099B">
              <w:rPr>
                <w:b/>
                <w:bCs/>
                <w:color w:val="000000" w:themeColor="text1"/>
              </w:rPr>
              <w:t>93.5</w:t>
            </w:r>
          </w:p>
        </w:tc>
      </w:tr>
    </w:tbl>
    <w:p w14:paraId="65A718B7" w14:textId="01E0AC1C" w:rsidR="000C7B0E" w:rsidRPr="0070099B" w:rsidRDefault="000C7B0E" w:rsidP="009D6FE8">
      <w:pPr>
        <w:pStyle w:val="MDPI31text"/>
        <w:ind w:left="0" w:firstLine="0"/>
        <w:rPr>
          <w:color w:val="0D0D0D" w:themeColor="text1" w:themeTint="F2"/>
        </w:rPr>
      </w:pPr>
      <w:r w:rsidRPr="0070099B">
        <w:rPr>
          <w:color w:val="0D0D0D" w:themeColor="text1" w:themeTint="F2"/>
        </w:rPr>
        <w:tab/>
      </w:r>
      <w:r w:rsidRPr="0070099B">
        <w:rPr>
          <w:color w:val="0D0D0D" w:themeColor="text1" w:themeTint="F2"/>
        </w:rPr>
        <w:tab/>
      </w:r>
      <w:r w:rsidRPr="0070099B">
        <w:rPr>
          <w:color w:val="0D0D0D" w:themeColor="text1" w:themeTint="F2"/>
        </w:rPr>
        <w:tab/>
      </w:r>
      <w:r w:rsidRPr="0070099B">
        <w:rPr>
          <w:color w:val="0D0D0D" w:themeColor="text1" w:themeTint="F2"/>
        </w:rPr>
        <w:tab/>
      </w:r>
      <w:r w:rsidRPr="0070099B">
        <w:rPr>
          <w:color w:val="0D0D0D" w:themeColor="text1" w:themeTint="F2"/>
        </w:rPr>
        <w:tab/>
        <w:t xml:space="preserve"> </w:t>
      </w:r>
    </w:p>
    <w:p w14:paraId="14ECB7E0" w14:textId="79164021" w:rsidR="00275734" w:rsidRPr="0070099B" w:rsidRDefault="00034E73" w:rsidP="005967D2">
      <w:pPr>
        <w:pStyle w:val="MDPI21heading1"/>
        <w:rPr>
          <w:color w:val="0D0D0D" w:themeColor="text1" w:themeTint="F2"/>
          <w:lang w:eastAsia="ko-KR"/>
        </w:rPr>
      </w:pPr>
      <w:r w:rsidRPr="0070099B">
        <w:rPr>
          <w:color w:val="0D0D0D" w:themeColor="text1" w:themeTint="F2"/>
        </w:rPr>
        <w:t>5</w:t>
      </w:r>
      <w:r w:rsidR="00275734" w:rsidRPr="0070099B">
        <w:rPr>
          <w:color w:val="0D0D0D" w:themeColor="text1" w:themeTint="F2"/>
        </w:rPr>
        <w:t>. Conclusions</w:t>
      </w:r>
    </w:p>
    <w:p w14:paraId="5856B62F" w14:textId="150FC1AE" w:rsidR="00275734" w:rsidRPr="0070099B" w:rsidRDefault="004F1DF4" w:rsidP="002C3EC3">
      <w:pPr>
        <w:pStyle w:val="MDPI31text"/>
        <w:rPr>
          <w:color w:val="0D0D0D" w:themeColor="text1" w:themeTint="F2"/>
        </w:rPr>
      </w:pPr>
      <w:r w:rsidRPr="0070099B">
        <w:rPr>
          <w:color w:val="0D0D0D" w:themeColor="text1" w:themeTint="F2"/>
        </w:rPr>
        <w:t>The results obtained through this study are as follows.</w:t>
      </w:r>
    </w:p>
    <w:p w14:paraId="1885F898" w14:textId="222C6290" w:rsidR="00FE2560" w:rsidRPr="0070099B" w:rsidRDefault="00FE2560" w:rsidP="00FE2560">
      <w:pPr>
        <w:pStyle w:val="MDPI31text"/>
        <w:numPr>
          <w:ilvl w:val="0"/>
          <w:numId w:val="44"/>
        </w:numPr>
        <w:rPr>
          <w:color w:val="0D0D0D" w:themeColor="text1" w:themeTint="F2"/>
        </w:rPr>
      </w:pPr>
      <w:r w:rsidRPr="0070099B">
        <w:rPr>
          <w:rFonts w:eastAsia="바탕" w:cs="바탕"/>
          <w:color w:val="0D0D0D" w:themeColor="text1" w:themeTint="F2"/>
          <w:lang w:eastAsia="ko-KR"/>
        </w:rPr>
        <w:t xml:space="preserve">It is the first </w:t>
      </w:r>
      <w:del w:id="20" w:author="A246" w:date="2022-09-30T23:09:00Z">
        <w:r w:rsidRPr="0070099B" w:rsidDel="00070A45">
          <w:rPr>
            <w:rFonts w:eastAsia="바탕" w:cs="바탕"/>
            <w:color w:val="0D0D0D" w:themeColor="text1" w:themeTint="F2"/>
            <w:lang w:eastAsia="ko-KR"/>
          </w:rPr>
          <w:delText xml:space="preserve">approach </w:delText>
        </w:r>
      </w:del>
      <w:ins w:id="21" w:author="A246" w:date="2022-09-30T23:09:00Z">
        <w:r w:rsidR="00070A45">
          <w:rPr>
            <w:rFonts w:eastAsia="바탕" w:cs="바탕"/>
            <w:color w:val="0D0D0D" w:themeColor="text1" w:themeTint="F2"/>
            <w:lang w:eastAsia="ko-KR"/>
          </w:rPr>
          <w:t>attempt</w:t>
        </w:r>
        <w:r w:rsidR="00070A45" w:rsidRPr="0070099B">
          <w:rPr>
            <w:rFonts w:eastAsia="바탕" w:cs="바탕"/>
            <w:color w:val="0D0D0D" w:themeColor="text1" w:themeTint="F2"/>
            <w:lang w:eastAsia="ko-KR"/>
          </w:rPr>
          <w:t xml:space="preserve"> </w:t>
        </w:r>
      </w:ins>
      <w:r w:rsidRPr="0070099B">
        <w:rPr>
          <w:rFonts w:eastAsia="바탕" w:cs="바탕"/>
          <w:color w:val="0D0D0D" w:themeColor="text1" w:themeTint="F2"/>
          <w:lang w:eastAsia="ko-KR"/>
        </w:rPr>
        <w:t>for estimating</w:t>
      </w:r>
      <w:r w:rsidR="00BA317A" w:rsidRPr="0070099B">
        <w:rPr>
          <w:rFonts w:eastAsia="바탕" w:cs="바탕"/>
          <w:color w:val="0D0D0D" w:themeColor="text1" w:themeTint="F2"/>
          <w:lang w:eastAsia="ko-KR"/>
        </w:rPr>
        <w:t xml:space="preserve"> C</w:t>
      </w:r>
      <w:r w:rsidRPr="0070099B">
        <w:rPr>
          <w:rFonts w:eastAsia="바탕" w:cs="바탕"/>
          <w:color w:val="0D0D0D" w:themeColor="text1" w:themeTint="F2"/>
          <w:lang w:eastAsia="ko-KR"/>
        </w:rPr>
        <w:t>ontinuous ABP signals from PPG</w:t>
      </w:r>
      <w:r w:rsidR="00BA317A" w:rsidRPr="0070099B">
        <w:rPr>
          <w:rFonts w:eastAsia="바탕" w:cs="바탕"/>
          <w:color w:val="0D0D0D" w:themeColor="text1" w:themeTint="F2"/>
          <w:lang w:eastAsia="ko-KR"/>
        </w:rPr>
        <w:t>, VPG</w:t>
      </w:r>
      <w:r w:rsidR="006874E3" w:rsidRPr="0070099B">
        <w:rPr>
          <w:rFonts w:eastAsia="바탕" w:cs="바탕"/>
          <w:color w:val="0D0D0D" w:themeColor="text1" w:themeTint="F2"/>
          <w:lang w:eastAsia="ko-KR"/>
        </w:rPr>
        <w:t>,</w:t>
      </w:r>
      <w:r w:rsidR="00BA317A" w:rsidRPr="0070099B">
        <w:rPr>
          <w:rFonts w:eastAsia="바탕" w:cs="바탕"/>
          <w:color w:val="0D0D0D" w:themeColor="text1" w:themeTint="F2"/>
          <w:lang w:eastAsia="ko-KR"/>
        </w:rPr>
        <w:t xml:space="preserve"> and APG </w:t>
      </w:r>
      <w:r w:rsidR="009309BC" w:rsidRPr="0070099B">
        <w:rPr>
          <w:rFonts w:eastAsia="바탕" w:cs="바탕"/>
          <w:color w:val="0D0D0D" w:themeColor="text1" w:themeTint="F2"/>
          <w:lang w:eastAsia="ko-KR"/>
        </w:rPr>
        <w:t>signals</w:t>
      </w:r>
      <w:r w:rsidRPr="0070099B">
        <w:rPr>
          <w:rFonts w:eastAsia="바탕" w:cs="바탕"/>
          <w:color w:val="0D0D0D" w:themeColor="text1" w:themeTint="F2"/>
          <w:lang w:eastAsia="ko-KR"/>
        </w:rPr>
        <w:t>.</w:t>
      </w:r>
    </w:p>
    <w:p w14:paraId="5407E560" w14:textId="58E02D83" w:rsidR="00FE2560" w:rsidRPr="0070099B" w:rsidRDefault="006874E3" w:rsidP="00FE2560">
      <w:pPr>
        <w:pStyle w:val="MDPI31text"/>
        <w:numPr>
          <w:ilvl w:val="0"/>
          <w:numId w:val="44"/>
        </w:numPr>
        <w:rPr>
          <w:color w:val="0D0D0D" w:themeColor="text1" w:themeTint="F2"/>
        </w:rPr>
      </w:pPr>
      <w:r w:rsidRPr="0070099B">
        <w:rPr>
          <w:rFonts w:eastAsia="바탕" w:cs="바탕"/>
          <w:color w:val="0D0D0D" w:themeColor="text1" w:themeTint="F2"/>
          <w:lang w:eastAsia="ko-KR"/>
        </w:rPr>
        <w:t>The experiment</w:t>
      </w:r>
      <w:r w:rsidR="009309BC" w:rsidRPr="0070099B">
        <w:rPr>
          <w:rFonts w:eastAsia="바탕" w:cs="바탕"/>
          <w:color w:val="0D0D0D" w:themeColor="text1" w:themeTint="F2"/>
          <w:lang w:eastAsia="ko-KR"/>
        </w:rPr>
        <w:t xml:space="preserve"> is conducted on a large dataset covering the full spectrum of BP</w:t>
      </w:r>
      <w:r w:rsidR="00D93772" w:rsidRPr="0070099B">
        <w:rPr>
          <w:rFonts w:eastAsia="바탕" w:cs="바탕"/>
          <w:color w:val="0D0D0D" w:themeColor="text1" w:themeTint="F2"/>
          <w:lang w:eastAsia="ko-KR"/>
        </w:rPr>
        <w:t xml:space="preserve"> (50 to 200)</w:t>
      </w:r>
      <w:r w:rsidRPr="0070099B">
        <w:rPr>
          <w:rFonts w:eastAsia="바탕" w:cs="바탕"/>
          <w:color w:val="0D0D0D" w:themeColor="text1" w:themeTint="F2"/>
          <w:lang w:eastAsia="ko-KR"/>
        </w:rPr>
        <w:t>.</w:t>
      </w:r>
    </w:p>
    <w:p w14:paraId="532A9FD6" w14:textId="06221C72" w:rsidR="00A433F4" w:rsidRPr="00411C28" w:rsidRDefault="009309BC" w:rsidP="00411C28">
      <w:pPr>
        <w:pStyle w:val="MDPI31text"/>
        <w:numPr>
          <w:ilvl w:val="0"/>
          <w:numId w:val="44"/>
        </w:numPr>
        <w:rPr>
          <w:color w:val="0D0D0D" w:themeColor="text1" w:themeTint="F2"/>
        </w:rPr>
      </w:pPr>
      <w:r w:rsidRPr="0070099B">
        <w:rPr>
          <w:rFonts w:eastAsia="바탕" w:cs="바탕"/>
          <w:color w:val="0D0D0D" w:themeColor="text1" w:themeTint="F2"/>
          <w:lang w:eastAsia="ko-KR"/>
        </w:rPr>
        <w:t xml:space="preserve">We </w:t>
      </w:r>
      <w:r w:rsidR="00EA0E3C" w:rsidRPr="0070099B">
        <w:rPr>
          <w:rFonts w:eastAsia="바탕" w:cs="바탕"/>
          <w:color w:val="0D0D0D" w:themeColor="text1" w:themeTint="F2"/>
          <w:lang w:eastAsia="ko-KR"/>
        </w:rPr>
        <w:t>achieved</w:t>
      </w:r>
      <w:r w:rsidRPr="0070099B">
        <w:rPr>
          <w:rFonts w:eastAsia="바탕" w:cs="바탕"/>
          <w:color w:val="0D0D0D" w:themeColor="text1" w:themeTint="F2"/>
          <w:lang w:eastAsia="ko-KR"/>
        </w:rPr>
        <w:t xml:space="preserve"> </w:t>
      </w:r>
      <w:r w:rsidRPr="0070099B">
        <w:rPr>
          <w:color w:val="0D0D0D" w:themeColor="text1" w:themeTint="F2"/>
          <w:szCs w:val="18"/>
        </w:rPr>
        <w:t>93.5% correlation (r)</w:t>
      </w:r>
      <w:r w:rsidRPr="0070099B">
        <w:rPr>
          <w:color w:val="000000" w:themeColor="text1"/>
          <w:szCs w:val="18"/>
        </w:rPr>
        <w:t>, 8.94 MAE for SBP, and 4.36 MAE for DBP</w:t>
      </w:r>
      <w:r w:rsidR="00BF5420">
        <w:rPr>
          <w:color w:val="000000" w:themeColor="text1"/>
          <w:szCs w:val="18"/>
        </w:rPr>
        <w:t>,</w:t>
      </w:r>
      <w:r w:rsidRPr="0070099B">
        <w:rPr>
          <w:color w:val="000000" w:themeColor="text1"/>
          <w:szCs w:val="18"/>
        </w:rPr>
        <w:t xml:space="preserve"> respectively</w:t>
      </w:r>
      <w:r w:rsidR="00F14CFC" w:rsidRPr="0070099B">
        <w:rPr>
          <w:color w:val="000000" w:themeColor="text1"/>
          <w:szCs w:val="18"/>
        </w:rPr>
        <w:t>.</w:t>
      </w:r>
      <w:r w:rsidR="006874E3" w:rsidRPr="0070099B">
        <w:rPr>
          <w:color w:val="000000" w:themeColor="text1"/>
          <w:szCs w:val="18"/>
        </w:rPr>
        <w:t xml:space="preserve"> </w:t>
      </w:r>
      <w:ins w:id="22" w:author="A246" w:date="2022-09-30T23:15:00Z">
        <w:r w:rsidR="00070A45" w:rsidRPr="00070A45">
          <w:rPr>
            <w:rFonts w:eastAsia="바탕" w:cs="바탕"/>
            <w:color w:val="000000" w:themeColor="text1"/>
            <w:szCs w:val="18"/>
            <w:lang w:eastAsia="ko-KR"/>
          </w:rPr>
          <w:t>Our model can estimate much more accurate waveforms that can derive various blood pressure-related biomarkers and can be utilized for various applications.</w:t>
        </w:r>
      </w:ins>
      <w:del w:id="23" w:author="A246" w:date="2022-09-30T23:15:00Z">
        <w:r w:rsidR="006874E3" w:rsidRPr="0070099B" w:rsidDel="00070A45">
          <w:rPr>
            <w:rFonts w:eastAsia="바탕" w:cs="바탕"/>
            <w:color w:val="000000" w:themeColor="text1"/>
            <w:szCs w:val="18"/>
            <w:lang w:eastAsia="ko-KR"/>
          </w:rPr>
          <w:delText xml:space="preserve">Our </w:delText>
        </w:r>
        <w:r w:rsidR="00BF5420" w:rsidDel="00070A45">
          <w:rPr>
            <w:rFonts w:eastAsia="바탕" w:cs="바탕"/>
            <w:color w:val="000000" w:themeColor="text1"/>
            <w:szCs w:val="18"/>
            <w:lang w:eastAsia="ko-KR"/>
          </w:rPr>
          <w:delText>model can estimate the exact waveform with</w:delText>
        </w:r>
        <w:r w:rsidR="006874E3" w:rsidRPr="0070099B" w:rsidDel="00070A45">
          <w:rPr>
            <w:rFonts w:eastAsia="바탕" w:cs="바탕"/>
            <w:color w:val="000000" w:themeColor="text1"/>
            <w:szCs w:val="18"/>
            <w:lang w:eastAsia="ko-KR"/>
          </w:rPr>
          <w:delText xml:space="preserve"> various biomarkers of blood pressure allowing our model can be utilized for </w:delText>
        </w:r>
        <w:r w:rsidR="00BF5420" w:rsidDel="00070A45">
          <w:rPr>
            <w:rFonts w:eastAsia="바탕" w:cs="바탕"/>
            <w:color w:val="000000" w:themeColor="text1"/>
            <w:szCs w:val="18"/>
            <w:lang w:eastAsia="ko-KR"/>
          </w:rPr>
          <w:delText>multiple</w:delText>
        </w:r>
        <w:r w:rsidR="006874E3" w:rsidRPr="0070099B" w:rsidDel="00070A45">
          <w:rPr>
            <w:rFonts w:eastAsia="바탕" w:cs="바탕"/>
            <w:color w:val="000000" w:themeColor="text1"/>
            <w:szCs w:val="18"/>
            <w:lang w:eastAsia="ko-KR"/>
          </w:rPr>
          <w:delText xml:space="preserve"> applications.</w:delText>
        </w:r>
      </w:del>
    </w:p>
    <w:p w14:paraId="76857C24" w14:textId="0C6AA0E3" w:rsidR="001F5511" w:rsidRPr="0070099B" w:rsidRDefault="001F5511" w:rsidP="00410434">
      <w:pPr>
        <w:pStyle w:val="MDPI31text"/>
        <w:rPr>
          <w:rFonts w:eastAsia="바탕" w:cs="바탕"/>
          <w:color w:val="0D0D0D" w:themeColor="text1" w:themeTint="F2"/>
          <w:lang w:eastAsia="ko-KR"/>
        </w:rPr>
      </w:pPr>
      <w:r w:rsidRPr="0070099B">
        <w:rPr>
          <w:rFonts w:eastAsia="바탕" w:cs="바탕"/>
          <w:color w:val="000000" w:themeColor="text1"/>
          <w:szCs w:val="18"/>
          <w:lang w:eastAsia="ko-KR"/>
        </w:rPr>
        <w:lastRenderedPageBreak/>
        <w:t>This paper proposes a new factor to evaluate predicted BP as a study considering the shape of the waveform in a single ppg-based BP estimation model for the first time. If it is possible to measure the shape of ABP as well as numbers by estimating continuous ABP, there is an advantage in that it is possible to predict an individual's heart health in advance compared to the currently used cuff-based BP measuring device.</w:t>
      </w:r>
      <w:r w:rsidR="00176098" w:rsidRPr="0070099B">
        <w:rPr>
          <w:rFonts w:eastAsia="바탕" w:cs="바탕"/>
          <w:color w:val="000000" w:themeColor="text1"/>
          <w:szCs w:val="18"/>
          <w:lang w:eastAsia="ko-KR"/>
        </w:rPr>
        <w:t xml:space="preserve"> </w:t>
      </w:r>
    </w:p>
    <w:p w14:paraId="36E1CE78" w14:textId="171E578B" w:rsidR="00410434" w:rsidRPr="0070099B" w:rsidRDefault="001F5511" w:rsidP="003E2A26">
      <w:pPr>
        <w:pStyle w:val="MDPI21heading1"/>
        <w:ind w:firstLine="425"/>
        <w:rPr>
          <w:rFonts w:eastAsia="바탕" w:cs="바탕"/>
          <w:b w:val="0"/>
          <w:bCs/>
          <w:color w:val="0D0D0D" w:themeColor="text1" w:themeTint="F2"/>
          <w:lang w:eastAsia="ko-KR"/>
        </w:rPr>
      </w:pPr>
      <w:r w:rsidRPr="0070099B">
        <w:rPr>
          <w:rFonts w:eastAsia="바탕" w:cs="바탕"/>
          <w:b w:val="0"/>
          <w:bCs/>
          <w:color w:val="0D0D0D" w:themeColor="text1" w:themeTint="F2"/>
          <w:lang w:eastAsia="ko-KR"/>
        </w:rPr>
        <w:t>Our model estimates continuous ABP signals with high correlation using only single-PPG information. However, there are many factors to consider, such as age and personal health condition, that determine BP. Due to the nature of medical data, detailed patient information is very limited due to privacy concerns. In the presented study, vital signs other than PPG were not used for learning</w:t>
      </w:r>
      <w:r w:rsidR="00BF5420">
        <w:rPr>
          <w:rFonts w:eastAsia="바탕" w:cs="바탕"/>
          <w:b w:val="0"/>
          <w:bCs/>
          <w:color w:val="0D0D0D" w:themeColor="text1" w:themeTint="F2"/>
          <w:lang w:eastAsia="ko-KR"/>
        </w:rPr>
        <w:t>. Still, if</w:t>
      </w:r>
      <w:r w:rsidRPr="0070099B">
        <w:rPr>
          <w:rFonts w:eastAsia="바탕" w:cs="바탕"/>
          <w:b w:val="0"/>
          <w:bCs/>
          <w:color w:val="0D0D0D" w:themeColor="text1" w:themeTint="F2"/>
          <w:lang w:eastAsia="ko-KR"/>
        </w:rPr>
        <w:t xml:space="preserve"> other vital signals are added to help the model narrow down, </w:t>
      </w:r>
      <w:r w:rsidR="0065392F">
        <w:rPr>
          <w:rFonts w:eastAsia="바탕" w:cs="바탕"/>
          <w:b w:val="0"/>
          <w:bCs/>
          <w:color w:val="0D0D0D" w:themeColor="text1" w:themeTint="F2"/>
          <w:lang w:eastAsia="ko-KR"/>
        </w:rPr>
        <w:t xml:space="preserve">very low or high BP estimation accuracy </w:t>
      </w:r>
      <w:r w:rsidRPr="0070099B">
        <w:rPr>
          <w:rFonts w:eastAsia="바탕" w:cs="바탕"/>
          <w:b w:val="0"/>
          <w:bCs/>
          <w:color w:val="0D0D0D" w:themeColor="text1" w:themeTint="F2"/>
          <w:lang w:eastAsia="ko-KR"/>
        </w:rPr>
        <w:t>can be improved.</w:t>
      </w:r>
    </w:p>
    <w:p w14:paraId="6E25C0FE" w14:textId="612773FE" w:rsidR="00410434" w:rsidRDefault="00410434" w:rsidP="00A433F4">
      <w:pPr>
        <w:pStyle w:val="MDPI21heading1"/>
        <w:ind w:firstLine="425"/>
        <w:rPr>
          <w:rFonts w:eastAsia="바탕" w:cs="바탕"/>
          <w:b w:val="0"/>
          <w:bCs/>
          <w:color w:val="0D0D0D" w:themeColor="text1" w:themeTint="F2"/>
          <w:lang w:eastAsia="ko-KR"/>
        </w:rPr>
      </w:pPr>
      <w:r w:rsidRPr="0070099B">
        <w:rPr>
          <w:rFonts w:eastAsia="바탕" w:cs="바탕"/>
          <w:b w:val="0"/>
          <w:bCs/>
          <w:color w:val="0D0D0D" w:themeColor="text1" w:themeTint="F2"/>
          <w:lang w:eastAsia="ko-KR"/>
        </w:rPr>
        <w:t>As seen from the distribution, there are relatively little data on people with very low or high blood pressure</w:t>
      </w:r>
      <w:r w:rsidR="00BF5420">
        <w:rPr>
          <w:rFonts w:eastAsia="바탕" w:cs="바탕"/>
          <w:b w:val="0"/>
          <w:bCs/>
          <w:color w:val="0D0D0D" w:themeColor="text1" w:themeTint="F2"/>
          <w:lang w:eastAsia="ko-KR"/>
        </w:rPr>
        <w:t>. In addition,</w:t>
      </w:r>
      <w:r w:rsidRPr="0070099B">
        <w:rPr>
          <w:rFonts w:eastAsia="바탕" w:cs="바탕"/>
          <w:b w:val="0"/>
          <w:bCs/>
          <w:color w:val="0D0D0D" w:themeColor="text1" w:themeTint="F2"/>
          <w:lang w:eastAsia="ko-KR"/>
        </w:rPr>
        <w:t xml:space="preserve"> the data used in this experiment was extracted from the ICU</w:t>
      </w:r>
      <w:r w:rsidR="00BF5420">
        <w:rPr>
          <w:rFonts w:eastAsia="바탕" w:cs="바탕"/>
          <w:b w:val="0"/>
          <w:bCs/>
          <w:color w:val="0D0D0D" w:themeColor="text1" w:themeTint="F2"/>
          <w:lang w:eastAsia="ko-KR"/>
        </w:rPr>
        <w:t>; there</w:t>
      </w:r>
      <w:r w:rsidRPr="0070099B">
        <w:rPr>
          <w:rFonts w:eastAsia="바탕" w:cs="바탕"/>
          <w:b w:val="0"/>
          <w:bCs/>
          <w:color w:val="0D0D0D" w:themeColor="text1" w:themeTint="F2"/>
          <w:lang w:eastAsia="ko-KR"/>
        </w:rPr>
        <w:t xml:space="preserve"> is a high probability that the data on healthy patients is relatively small. It is expected that performance will be improved </w:t>
      </w:r>
      <w:r w:rsidR="003E2A26" w:rsidRPr="0070099B">
        <w:rPr>
          <w:rFonts w:eastAsia="바탕" w:cs="바탕"/>
          <w:b w:val="0"/>
          <w:bCs/>
          <w:color w:val="0D0D0D" w:themeColor="text1" w:themeTint="F2"/>
          <w:lang w:eastAsia="ko-KR"/>
        </w:rPr>
        <w:t>if fine-tuning is performed by adding insufficient data to the currently trained model.</w:t>
      </w:r>
    </w:p>
    <w:p w14:paraId="1416C6C3" w14:textId="77777777" w:rsidR="00E5608A" w:rsidRPr="0070099B" w:rsidRDefault="00E5608A" w:rsidP="00A433F4">
      <w:pPr>
        <w:pStyle w:val="MDPI21heading1"/>
        <w:ind w:firstLine="425"/>
        <w:rPr>
          <w:rFonts w:eastAsia="바탕" w:cs="바탕"/>
          <w:b w:val="0"/>
          <w:bCs/>
          <w:color w:val="0D0D0D" w:themeColor="text1" w:themeTint="F2"/>
          <w:lang w:eastAsia="ko-KR"/>
        </w:rPr>
      </w:pPr>
    </w:p>
    <w:p w14:paraId="278B1F13" w14:textId="0350C5F4" w:rsidR="00275734" w:rsidRPr="0070099B" w:rsidRDefault="00275734" w:rsidP="00275734">
      <w:pPr>
        <w:pStyle w:val="MDPI62BackMatter"/>
        <w:rPr>
          <w:color w:val="0D0D0D" w:themeColor="text1" w:themeTint="F2"/>
        </w:rPr>
      </w:pPr>
      <w:r w:rsidRPr="0070099B">
        <w:rPr>
          <w:b/>
          <w:color w:val="0D0D0D" w:themeColor="text1" w:themeTint="F2"/>
        </w:rPr>
        <w:t>Author Contributions:</w:t>
      </w:r>
      <w:r w:rsidRPr="0070099B">
        <w:rPr>
          <w:color w:val="0D0D0D" w:themeColor="text1" w:themeTint="F2"/>
        </w:rPr>
        <w:t xml:space="preserve"> </w:t>
      </w:r>
      <w:r w:rsidR="000D2687" w:rsidRPr="0070099B">
        <w:rPr>
          <w:color w:val="0D0D0D" w:themeColor="text1" w:themeTint="F2"/>
        </w:rPr>
        <w:t xml:space="preserve">Conceptualization, </w:t>
      </w:r>
      <w:r w:rsidR="000D2687" w:rsidRPr="0070099B">
        <w:rPr>
          <w:rFonts w:eastAsia="바탕" w:cs="바탕"/>
          <w:color w:val="0D0D0D" w:themeColor="text1" w:themeTint="F2"/>
          <w:lang w:eastAsia="ko-KR"/>
        </w:rPr>
        <w:t xml:space="preserve">J.-E.C. and </w:t>
      </w:r>
      <w:r w:rsidR="000D2687" w:rsidRPr="0070099B">
        <w:rPr>
          <w:color w:val="0D0D0D" w:themeColor="text1" w:themeTint="F2"/>
        </w:rPr>
        <w:t xml:space="preserve">D.-Y.K.; methodology, </w:t>
      </w:r>
      <w:r w:rsidR="000D2687" w:rsidRPr="0070099B">
        <w:rPr>
          <w:rFonts w:eastAsia="바탕" w:cs="바탕"/>
          <w:color w:val="0D0D0D" w:themeColor="text1" w:themeTint="F2"/>
          <w:lang w:eastAsia="ko-KR"/>
        </w:rPr>
        <w:t>J.-E.C.</w:t>
      </w:r>
      <w:r w:rsidR="00EC646B">
        <w:rPr>
          <w:rFonts w:eastAsia="바탕" w:cs="바탕"/>
          <w:color w:val="0D0D0D" w:themeColor="text1" w:themeTint="F2"/>
          <w:lang w:eastAsia="ko-KR"/>
        </w:rPr>
        <w:t xml:space="preserve"> and </w:t>
      </w:r>
      <w:r w:rsidR="00EC646B" w:rsidRPr="0070099B">
        <w:rPr>
          <w:color w:val="0D0D0D" w:themeColor="text1" w:themeTint="F2"/>
        </w:rPr>
        <w:t>D.-Y.K.</w:t>
      </w:r>
      <w:r w:rsidR="000D2687" w:rsidRPr="0070099B">
        <w:rPr>
          <w:color w:val="0D0D0D" w:themeColor="text1" w:themeTint="F2"/>
        </w:rPr>
        <w:t xml:space="preserve">; software, </w:t>
      </w:r>
      <w:r w:rsidR="000D2687" w:rsidRPr="0070099B">
        <w:rPr>
          <w:rFonts w:eastAsia="바탕" w:cs="바탕"/>
          <w:color w:val="0D0D0D" w:themeColor="text1" w:themeTint="F2"/>
          <w:lang w:eastAsia="ko-KR"/>
        </w:rPr>
        <w:t>J.-E.C.</w:t>
      </w:r>
      <w:r w:rsidR="00EC646B">
        <w:rPr>
          <w:rFonts w:eastAsia="바탕" w:cs="바탕"/>
          <w:color w:val="0D0D0D" w:themeColor="text1" w:themeTint="F2"/>
          <w:lang w:eastAsia="ko-KR"/>
        </w:rPr>
        <w:t xml:space="preserve">; </w:t>
      </w:r>
      <w:r w:rsidR="000D2687" w:rsidRPr="0070099B">
        <w:rPr>
          <w:color w:val="0D0D0D" w:themeColor="text1" w:themeTint="F2"/>
        </w:rPr>
        <w:t xml:space="preserve">validation, </w:t>
      </w:r>
      <w:r w:rsidR="000D2687" w:rsidRPr="0070099B">
        <w:rPr>
          <w:rFonts w:eastAsia="바탕" w:cs="바탕"/>
          <w:color w:val="0D0D0D" w:themeColor="text1" w:themeTint="F2"/>
          <w:lang w:eastAsia="ko-KR"/>
        </w:rPr>
        <w:t>J.-E.C.</w:t>
      </w:r>
      <w:r w:rsidR="000D2687" w:rsidRPr="0070099B">
        <w:rPr>
          <w:color w:val="0D0D0D" w:themeColor="text1" w:themeTint="F2"/>
        </w:rPr>
        <w:t xml:space="preserve">; formal analysis, K.L. and C.-B.S.; investigation, K.L. and C.-B.S.; resources, </w:t>
      </w:r>
      <w:r w:rsidR="000D2687" w:rsidRPr="0070099B">
        <w:rPr>
          <w:rFonts w:eastAsia="바탕" w:cs="바탕"/>
          <w:color w:val="0D0D0D" w:themeColor="text1" w:themeTint="F2"/>
          <w:lang w:eastAsia="ko-KR"/>
        </w:rPr>
        <w:t>J.-E.C.</w:t>
      </w:r>
      <w:r w:rsidR="000D2687" w:rsidRPr="0070099B">
        <w:rPr>
          <w:color w:val="0D0D0D" w:themeColor="text1" w:themeTint="F2"/>
        </w:rPr>
        <w:t xml:space="preserve">; data curation, </w:t>
      </w:r>
      <w:r w:rsidR="000D2687" w:rsidRPr="0070099B">
        <w:rPr>
          <w:rFonts w:eastAsia="바탕" w:cs="바탕"/>
          <w:color w:val="0D0D0D" w:themeColor="text1" w:themeTint="F2"/>
          <w:lang w:eastAsia="ko-KR"/>
        </w:rPr>
        <w:t>J.-E.C.</w:t>
      </w:r>
      <w:r w:rsidR="000D2687" w:rsidRPr="0070099B">
        <w:rPr>
          <w:color w:val="0D0D0D" w:themeColor="text1" w:themeTint="F2"/>
        </w:rPr>
        <w:t xml:space="preserve">; writing—original draft preparation, </w:t>
      </w:r>
      <w:r w:rsidR="000D2687" w:rsidRPr="0070099B">
        <w:rPr>
          <w:rFonts w:eastAsia="바탕" w:cs="바탕"/>
          <w:color w:val="0D0D0D" w:themeColor="text1" w:themeTint="F2"/>
          <w:lang w:eastAsia="ko-KR"/>
        </w:rPr>
        <w:t xml:space="preserve">J.-E.C. and </w:t>
      </w:r>
      <w:r w:rsidR="000D2687" w:rsidRPr="0070099B">
        <w:rPr>
          <w:color w:val="0D0D0D" w:themeColor="text1" w:themeTint="F2"/>
        </w:rPr>
        <w:t xml:space="preserve">D.-Y.K.; writing—review and editing, </w:t>
      </w:r>
      <w:r w:rsidR="0070099B" w:rsidRPr="0070099B">
        <w:rPr>
          <w:rFonts w:eastAsia="바탕" w:cs="바탕"/>
          <w:color w:val="0D0D0D" w:themeColor="text1" w:themeTint="F2"/>
          <w:lang w:eastAsia="ko-KR"/>
        </w:rPr>
        <w:t>J.-E.C.,</w:t>
      </w:r>
      <w:r w:rsidR="00EC646B">
        <w:rPr>
          <w:rFonts w:eastAsia="바탕" w:cs="바탕"/>
          <w:color w:val="0D0D0D" w:themeColor="text1" w:themeTint="F2"/>
          <w:lang w:eastAsia="ko-KR"/>
        </w:rPr>
        <w:t xml:space="preserve"> </w:t>
      </w:r>
      <w:r w:rsidR="000D2687" w:rsidRPr="0070099B">
        <w:rPr>
          <w:color w:val="0D0D0D" w:themeColor="text1" w:themeTint="F2"/>
        </w:rPr>
        <w:t xml:space="preserve">D.-Y.K., K.L. and C.-B.S.; visualization, </w:t>
      </w:r>
      <w:r w:rsidR="0070099B" w:rsidRPr="0070099B">
        <w:rPr>
          <w:rFonts w:eastAsia="바탕" w:cs="바탕"/>
          <w:color w:val="0D0D0D" w:themeColor="text1" w:themeTint="F2"/>
          <w:lang w:eastAsia="ko-KR"/>
        </w:rPr>
        <w:t>J.-E.C.</w:t>
      </w:r>
      <w:r w:rsidR="000D2687" w:rsidRPr="0070099B">
        <w:rPr>
          <w:color w:val="0D0D0D" w:themeColor="text1" w:themeTint="F2"/>
        </w:rPr>
        <w:t>; supervision, K.L. and C.-B.S.; project administration, K.L.; funding acquisition, K.L. All authors have read and agreed to the published version of the manuscript.</w:t>
      </w:r>
    </w:p>
    <w:p w14:paraId="3DE41292" w14:textId="77777777" w:rsidR="00E5608A" w:rsidRPr="0070099B" w:rsidRDefault="00E5608A" w:rsidP="0061505D">
      <w:pPr>
        <w:pStyle w:val="MDPI62BackMatter"/>
        <w:ind w:left="0"/>
        <w:rPr>
          <w:color w:val="0D0D0D" w:themeColor="text1" w:themeTint="F2"/>
          <w:lang w:eastAsia="ko-KR"/>
        </w:rPr>
      </w:pPr>
    </w:p>
    <w:p w14:paraId="26FA109D" w14:textId="17920704" w:rsidR="00B50A99" w:rsidRDefault="00B50A99" w:rsidP="00B50A99">
      <w:pPr>
        <w:pStyle w:val="MDPI62BackMatter"/>
        <w:rPr>
          <w:b/>
          <w:color w:val="0D0D0D" w:themeColor="text1" w:themeTint="F2"/>
        </w:rPr>
      </w:pPr>
      <w:bookmarkStart w:id="24" w:name="_Hlk89945590"/>
      <w:bookmarkStart w:id="25" w:name="_Hlk60054323"/>
      <w:r w:rsidRPr="0070099B">
        <w:rPr>
          <w:b/>
          <w:color w:val="0D0D0D" w:themeColor="text1" w:themeTint="F2"/>
        </w:rPr>
        <w:t xml:space="preserve">Institutional Review Board Statement: </w:t>
      </w:r>
    </w:p>
    <w:p w14:paraId="5823E32B" w14:textId="77777777" w:rsidR="00E5608A" w:rsidRDefault="00E5608A" w:rsidP="00B50A99">
      <w:pPr>
        <w:pStyle w:val="MDPI62BackMatter"/>
        <w:rPr>
          <w:color w:val="0D0D0D" w:themeColor="text1" w:themeTint="F2"/>
        </w:rPr>
      </w:pPr>
    </w:p>
    <w:p w14:paraId="2353C986" w14:textId="0D889C0C" w:rsidR="004472DA" w:rsidRDefault="004472DA" w:rsidP="00E5608A">
      <w:pPr>
        <w:pStyle w:val="MDPI62BackMatter"/>
        <w:ind w:firstLine="425"/>
        <w:rPr>
          <w:color w:val="0D0D0D" w:themeColor="text1" w:themeTint="F2"/>
        </w:rPr>
      </w:pPr>
      <w:r>
        <w:rPr>
          <w:color w:val="0D0D0D" w:themeColor="text1" w:themeTint="F2"/>
        </w:rPr>
        <w:t>Not appliable.</w:t>
      </w:r>
    </w:p>
    <w:p w14:paraId="07B2D4C7" w14:textId="77777777" w:rsidR="00E5608A" w:rsidRPr="0070099B" w:rsidRDefault="00E5608A" w:rsidP="00B50A99">
      <w:pPr>
        <w:pStyle w:val="MDPI62BackMatter"/>
        <w:rPr>
          <w:b/>
          <w:color w:val="0D0D0D" w:themeColor="text1" w:themeTint="F2"/>
        </w:rPr>
      </w:pPr>
    </w:p>
    <w:bookmarkEnd w:id="24"/>
    <w:p w14:paraId="0073909C" w14:textId="791317D1" w:rsidR="00C80CF2" w:rsidRDefault="00C80CF2" w:rsidP="004472DA">
      <w:pPr>
        <w:pStyle w:val="MDPI62BackMatter"/>
        <w:spacing w:after="0"/>
        <w:rPr>
          <w:b/>
          <w:color w:val="0D0D0D" w:themeColor="text1" w:themeTint="F2"/>
        </w:rPr>
      </w:pPr>
      <w:r w:rsidRPr="0070099B">
        <w:rPr>
          <w:b/>
          <w:color w:val="0D0D0D" w:themeColor="text1" w:themeTint="F2"/>
        </w:rPr>
        <w:t xml:space="preserve">Informed Consent Statement: </w:t>
      </w:r>
    </w:p>
    <w:p w14:paraId="6C85A6E8" w14:textId="77777777" w:rsidR="00E5608A" w:rsidRDefault="00E5608A" w:rsidP="004472DA">
      <w:pPr>
        <w:pStyle w:val="MDPI62BackMatter"/>
        <w:spacing w:after="0"/>
        <w:rPr>
          <w:color w:val="0D0D0D" w:themeColor="text1" w:themeTint="F2"/>
        </w:rPr>
      </w:pPr>
    </w:p>
    <w:p w14:paraId="0771810B" w14:textId="6AC001C7" w:rsidR="004472DA" w:rsidRDefault="004472DA" w:rsidP="004472DA">
      <w:pPr>
        <w:pStyle w:val="MDPI62BackMatter"/>
        <w:spacing w:after="0"/>
        <w:rPr>
          <w:color w:val="0D0D0D" w:themeColor="text1" w:themeTint="F2"/>
        </w:rPr>
      </w:pPr>
      <w:r>
        <w:rPr>
          <w:color w:val="0D0D0D" w:themeColor="text1" w:themeTint="F2"/>
        </w:rPr>
        <w:tab/>
        <w:t>Not appliable.</w:t>
      </w:r>
    </w:p>
    <w:p w14:paraId="63111D5C" w14:textId="77777777" w:rsidR="00E5608A" w:rsidRPr="0070099B" w:rsidRDefault="00E5608A" w:rsidP="004472DA">
      <w:pPr>
        <w:pStyle w:val="MDPI62BackMatter"/>
        <w:spacing w:after="0"/>
        <w:rPr>
          <w:color w:val="0D0D0D" w:themeColor="text1" w:themeTint="F2"/>
        </w:rPr>
      </w:pPr>
    </w:p>
    <w:p w14:paraId="6C7F68CA" w14:textId="5804DABC" w:rsidR="00C80CF2" w:rsidRDefault="00C80CF2" w:rsidP="00C80CF2">
      <w:pPr>
        <w:pStyle w:val="MDPI62BackMatter"/>
        <w:rPr>
          <w:color w:val="0D0D0D" w:themeColor="text1" w:themeTint="F2"/>
        </w:rPr>
      </w:pPr>
      <w:r w:rsidRPr="0070099B">
        <w:rPr>
          <w:b/>
          <w:color w:val="0D0D0D" w:themeColor="text1" w:themeTint="F2"/>
        </w:rPr>
        <w:t xml:space="preserve">Data Availability Statement: </w:t>
      </w:r>
    </w:p>
    <w:p w14:paraId="4D483DFB" w14:textId="144AFDF4" w:rsidR="004472DA" w:rsidRDefault="004472DA" w:rsidP="00E5608A">
      <w:pPr>
        <w:pStyle w:val="MDPI62BackMatter"/>
        <w:ind w:firstLine="425"/>
        <w:rPr>
          <w:bCs/>
          <w:color w:val="0D0D0D" w:themeColor="text1" w:themeTint="F2"/>
        </w:rPr>
      </w:pPr>
      <w:r>
        <w:rPr>
          <w:color w:val="0D0D0D" w:themeColor="text1" w:themeTint="F2"/>
        </w:rPr>
        <w:t xml:space="preserve">The UCI-dataset is available at </w:t>
      </w:r>
      <w:hyperlink r:id="rId27" w:history="1">
        <w:r w:rsidRPr="0070099B">
          <w:rPr>
            <w:rStyle w:val="a7"/>
            <w:bCs/>
            <w:color w:val="0D0D0D" w:themeColor="text1" w:themeTint="F2"/>
          </w:rPr>
          <w:t>http://archive.ics.uci.edu/ml/datasets/Cuff-Less+Blood+Pressure+Estimation</w:t>
        </w:r>
      </w:hyperlink>
      <w:r>
        <w:rPr>
          <w:bCs/>
          <w:color w:val="0D0D0D" w:themeColor="text1" w:themeTint="F2"/>
        </w:rPr>
        <w:t>. (accessed date 30 September 2022)</w:t>
      </w:r>
      <w:r w:rsidR="00C76FF8">
        <w:rPr>
          <w:bCs/>
          <w:color w:val="0D0D0D" w:themeColor="text1" w:themeTint="F2"/>
        </w:rPr>
        <w:t>.</w:t>
      </w:r>
    </w:p>
    <w:p w14:paraId="26A3BC31" w14:textId="77777777" w:rsidR="00E5608A" w:rsidRPr="0070099B" w:rsidRDefault="00E5608A" w:rsidP="00C80CF2">
      <w:pPr>
        <w:pStyle w:val="MDPI62BackMatter"/>
        <w:rPr>
          <w:color w:val="0D0D0D" w:themeColor="text1" w:themeTint="F2"/>
        </w:rPr>
      </w:pPr>
    </w:p>
    <w:bookmarkEnd w:id="25"/>
    <w:p w14:paraId="6EE40F75" w14:textId="70BF7710" w:rsidR="00275734" w:rsidRDefault="00275734" w:rsidP="00275734">
      <w:pPr>
        <w:pStyle w:val="MDPI62BackMatter"/>
        <w:rPr>
          <w:color w:val="0D0D0D" w:themeColor="text1" w:themeTint="F2"/>
        </w:rPr>
      </w:pPr>
      <w:r w:rsidRPr="0070099B">
        <w:rPr>
          <w:b/>
          <w:color w:val="0D0D0D" w:themeColor="text1" w:themeTint="F2"/>
        </w:rPr>
        <w:t>Acknowledgments:</w:t>
      </w:r>
      <w:r w:rsidRPr="0070099B">
        <w:rPr>
          <w:color w:val="0D0D0D" w:themeColor="text1" w:themeTint="F2"/>
        </w:rPr>
        <w:t xml:space="preserve"> </w:t>
      </w:r>
    </w:p>
    <w:p w14:paraId="7C479F10" w14:textId="0B2C426F" w:rsidR="0061505D" w:rsidRDefault="0061505D" w:rsidP="0061505D">
      <w:pPr>
        <w:pStyle w:val="MDPI62BackMatter"/>
        <w:ind w:firstLine="425"/>
        <w:rPr>
          <w:color w:val="0D0D0D" w:themeColor="text1" w:themeTint="F2"/>
        </w:rPr>
      </w:pPr>
      <w:r w:rsidRPr="0070099B">
        <w:rPr>
          <w:color w:val="0D0D0D" w:themeColor="text1" w:themeTint="F2"/>
        </w:rPr>
        <w:t xml:space="preserve">This work was </w:t>
      </w:r>
      <w:r w:rsidR="00BF5420">
        <w:rPr>
          <w:color w:val="0D0D0D" w:themeColor="text1" w:themeTint="F2"/>
        </w:rPr>
        <w:t>partly supported</w:t>
      </w:r>
      <w:r w:rsidRPr="0070099B">
        <w:rPr>
          <w:color w:val="0D0D0D" w:themeColor="text1" w:themeTint="F2"/>
        </w:rPr>
        <w:t xml:space="preserve"> by the </w:t>
      </w:r>
      <w:r>
        <w:rPr>
          <w:color w:val="0D0D0D" w:themeColor="text1" w:themeTint="F2"/>
        </w:rPr>
        <w:t>Commercialization</w:t>
      </w:r>
      <w:r w:rsidRPr="0070099B">
        <w:rPr>
          <w:color w:val="0D0D0D" w:themeColor="text1" w:themeTint="F2"/>
        </w:rPr>
        <w:t xml:space="preserve"> Promotion Agency (COMPA) Grant.</w:t>
      </w:r>
    </w:p>
    <w:p w14:paraId="78138168" w14:textId="77777777" w:rsidR="00E5608A" w:rsidRPr="0070099B" w:rsidRDefault="00E5608A" w:rsidP="00275734">
      <w:pPr>
        <w:pStyle w:val="MDPI62BackMatter"/>
        <w:rPr>
          <w:color w:val="0D0D0D" w:themeColor="text1" w:themeTint="F2"/>
        </w:rPr>
      </w:pPr>
    </w:p>
    <w:p w14:paraId="3E31ED78" w14:textId="646651FD" w:rsidR="00275734" w:rsidRDefault="00275734" w:rsidP="00275734">
      <w:pPr>
        <w:pStyle w:val="MDPI62BackMatter"/>
        <w:rPr>
          <w:color w:val="0D0D0D" w:themeColor="text1" w:themeTint="F2"/>
        </w:rPr>
      </w:pPr>
      <w:r w:rsidRPr="0070099B">
        <w:rPr>
          <w:b/>
          <w:color w:val="0D0D0D" w:themeColor="text1" w:themeTint="F2"/>
        </w:rPr>
        <w:t>Conflicts of Interest:</w:t>
      </w:r>
      <w:r w:rsidRPr="0070099B">
        <w:rPr>
          <w:color w:val="0D0D0D" w:themeColor="text1" w:themeTint="F2"/>
        </w:rPr>
        <w:t xml:space="preserve"> </w:t>
      </w:r>
    </w:p>
    <w:p w14:paraId="44643B17" w14:textId="61896DB4" w:rsidR="00C76FF8" w:rsidRPr="0070099B" w:rsidRDefault="00C76FF8" w:rsidP="00275734">
      <w:pPr>
        <w:pStyle w:val="MDPI62BackMatter"/>
        <w:rPr>
          <w:color w:val="0D0D0D" w:themeColor="text1" w:themeTint="F2"/>
        </w:rPr>
      </w:pPr>
      <w:r>
        <w:rPr>
          <w:color w:val="0D0D0D" w:themeColor="text1" w:themeTint="F2"/>
        </w:rPr>
        <w:tab/>
        <w:t>The authors declare no conflict of interest</w:t>
      </w:r>
      <w:r w:rsidR="00E5608A">
        <w:rPr>
          <w:color w:val="0D0D0D" w:themeColor="text1" w:themeTint="F2"/>
        </w:rPr>
        <w:t>.</w:t>
      </w:r>
    </w:p>
    <w:p w14:paraId="4BCFA604" w14:textId="1D41D877" w:rsidR="00275734" w:rsidRPr="0070099B" w:rsidRDefault="00275734" w:rsidP="00E5608A">
      <w:pPr>
        <w:pStyle w:val="MDPI21heading1"/>
        <w:ind w:left="0"/>
        <w:rPr>
          <w:color w:val="0D0D0D" w:themeColor="text1" w:themeTint="F2"/>
        </w:rPr>
      </w:pPr>
      <w:r w:rsidRPr="0070099B">
        <w:rPr>
          <w:color w:val="0D0D0D" w:themeColor="text1" w:themeTint="F2"/>
        </w:rPr>
        <w:t>References</w:t>
      </w:r>
    </w:p>
    <w:p w14:paraId="422AEC76" w14:textId="680CC815" w:rsidR="002E4A58" w:rsidRPr="0070099B" w:rsidRDefault="002E4A58" w:rsidP="00275734">
      <w:pPr>
        <w:pStyle w:val="MDPI71References"/>
        <w:numPr>
          <w:ilvl w:val="0"/>
          <w:numId w:val="11"/>
        </w:numPr>
        <w:ind w:left="425" w:hanging="425"/>
        <w:rPr>
          <w:color w:val="0D0D0D" w:themeColor="text1" w:themeTint="F2"/>
        </w:rPr>
      </w:pPr>
      <w:r w:rsidRPr="0070099B">
        <w:rPr>
          <w:color w:val="0D0D0D" w:themeColor="text1" w:themeTint="F2"/>
        </w:rPr>
        <w:t>Muntner, P., Shimbo, D., Carey, R. M., Charleston, J. B., Gaillard, T., Misra, S., ... &amp; Wright Jr, J. T. (2019). Measurement of blood pressure in humans: a scientific statement from the American Heart Association. Hypertension, 73(5), e35-e66.</w:t>
      </w:r>
    </w:p>
    <w:p w14:paraId="4D64BF98" w14:textId="0EC0CCF1" w:rsidR="00B27DFC" w:rsidRPr="0070099B" w:rsidRDefault="00B27DFC" w:rsidP="00275734">
      <w:pPr>
        <w:pStyle w:val="MDPI71References"/>
        <w:numPr>
          <w:ilvl w:val="0"/>
          <w:numId w:val="11"/>
        </w:numPr>
        <w:ind w:left="425" w:hanging="425"/>
        <w:rPr>
          <w:color w:val="0D0D0D" w:themeColor="text1" w:themeTint="F2"/>
        </w:rPr>
      </w:pPr>
      <w:r w:rsidRPr="0070099B">
        <w:rPr>
          <w:color w:val="0D0D0D" w:themeColor="text1" w:themeTint="F2"/>
        </w:rPr>
        <w:lastRenderedPageBreak/>
        <w:t>Unger, T., Borghi, C., Charchar, F., Khan, N. A., Poulter, N. R., Prabhakaran, D., ... &amp; Schutte, A. E. (2020). 2020 International Society of Hypertension global hypertension practice guidelines. Hypertension, 75(6), 1334-1357.</w:t>
      </w:r>
    </w:p>
    <w:p w14:paraId="6E0D69B3" w14:textId="5F767129" w:rsidR="002E4A58" w:rsidRPr="0070099B" w:rsidRDefault="00B27DFC" w:rsidP="00275734">
      <w:pPr>
        <w:pStyle w:val="MDPI71References"/>
        <w:numPr>
          <w:ilvl w:val="0"/>
          <w:numId w:val="11"/>
        </w:numPr>
        <w:ind w:left="425" w:hanging="425"/>
        <w:rPr>
          <w:color w:val="0D0D0D" w:themeColor="text1" w:themeTint="F2"/>
        </w:rPr>
      </w:pPr>
      <w:r w:rsidRPr="0070099B">
        <w:rPr>
          <w:color w:val="0D0D0D" w:themeColor="text1" w:themeTint="F2"/>
        </w:rPr>
        <w:t>Kim, D. Y., Lee, K., &amp; Sohn, C. B. (2021). Assessment of ROI Selection for Facial Video-Based rPPG. Sensors, 21(23), 7923.</w:t>
      </w:r>
    </w:p>
    <w:p w14:paraId="5DE02D13" w14:textId="07F9427B" w:rsidR="009530D9" w:rsidRPr="0070099B" w:rsidRDefault="009530D9" w:rsidP="00275734">
      <w:pPr>
        <w:pStyle w:val="MDPI71References"/>
        <w:numPr>
          <w:ilvl w:val="0"/>
          <w:numId w:val="11"/>
        </w:numPr>
        <w:ind w:left="425" w:hanging="425"/>
        <w:rPr>
          <w:color w:val="0D0D0D" w:themeColor="text1" w:themeTint="F2"/>
        </w:rPr>
      </w:pPr>
      <w:r w:rsidRPr="0070099B">
        <w:rPr>
          <w:color w:val="0D0D0D" w:themeColor="text1" w:themeTint="F2"/>
        </w:rPr>
        <w:t>Pazoki, R., Dehghan, A., Evangelou, E., Warren, H., Gao, H., Caulfield, M., ... &amp; Tzoulaki, I. (2018). Genetic predisposition to high blood pressure and lifestyle factors: associations with midlife blood pressure levels and cardiovascular events. Circulation, 137(7), 653-661.</w:t>
      </w:r>
    </w:p>
    <w:p w14:paraId="0078157F" w14:textId="362F8196" w:rsidR="00E875E5" w:rsidRPr="0070099B" w:rsidRDefault="00E875E5" w:rsidP="00275734">
      <w:pPr>
        <w:pStyle w:val="MDPI71References"/>
        <w:numPr>
          <w:ilvl w:val="0"/>
          <w:numId w:val="11"/>
        </w:numPr>
        <w:ind w:left="425" w:hanging="425"/>
        <w:rPr>
          <w:color w:val="0D0D0D" w:themeColor="text1" w:themeTint="F2"/>
        </w:rPr>
      </w:pPr>
      <w:r w:rsidRPr="0070099B">
        <w:rPr>
          <w:color w:val="0D0D0D" w:themeColor="text1" w:themeTint="F2"/>
        </w:rPr>
        <w:t>Robinson, J. O. (1969). Symptoms and the discovery of high blood pressure. Journal of psychosomatic research, 13(2), 157-161.</w:t>
      </w:r>
    </w:p>
    <w:p w14:paraId="578B1FCC" w14:textId="004015C8" w:rsidR="00617440" w:rsidRPr="0070099B" w:rsidRDefault="00D511F0" w:rsidP="00275734">
      <w:pPr>
        <w:pStyle w:val="MDPI71References"/>
        <w:numPr>
          <w:ilvl w:val="0"/>
          <w:numId w:val="11"/>
        </w:numPr>
        <w:ind w:left="425" w:hanging="425"/>
        <w:rPr>
          <w:color w:val="0D0D0D" w:themeColor="text1" w:themeTint="F2"/>
        </w:rPr>
      </w:pPr>
      <w:r w:rsidRPr="0070099B">
        <w:rPr>
          <w:color w:val="0D0D0D" w:themeColor="text1" w:themeTint="F2"/>
        </w:rPr>
        <w:t>Reynolds, C. R., &amp; Fletcher-Janzen, E. (2013). Handbook of clinical child neuropsychology</w:t>
      </w:r>
      <w:r w:rsidRPr="0070099B">
        <w:rPr>
          <w:rFonts w:cs="Arial"/>
          <w:color w:val="0D0D0D" w:themeColor="text1" w:themeTint="F2"/>
          <w:sz w:val="20"/>
          <w:shd w:val="clear" w:color="auto" w:fill="FFFFFF"/>
        </w:rPr>
        <w:t>.</w:t>
      </w:r>
    </w:p>
    <w:p w14:paraId="35905C0B" w14:textId="49A78228" w:rsidR="00D511F0" w:rsidRPr="0070099B" w:rsidRDefault="00D511F0" w:rsidP="00275734">
      <w:pPr>
        <w:pStyle w:val="MDPI71References"/>
        <w:numPr>
          <w:ilvl w:val="0"/>
          <w:numId w:val="11"/>
        </w:numPr>
        <w:ind w:left="425" w:hanging="425"/>
        <w:rPr>
          <w:color w:val="0D0D0D" w:themeColor="text1" w:themeTint="F2"/>
        </w:rPr>
      </w:pPr>
      <w:r w:rsidRPr="0070099B">
        <w:rPr>
          <w:color w:val="0D0D0D" w:themeColor="text1" w:themeTint="F2"/>
        </w:rPr>
        <w:t>McGhee, B. H., &amp; Bridges, E. J. (2002). Monitoring arterial blood pressure: what you may not know. Critical care nurse, 22(2), 60-79.</w:t>
      </w:r>
    </w:p>
    <w:p w14:paraId="3A3917B1" w14:textId="659B47A0" w:rsidR="00D511F0" w:rsidRPr="0070099B" w:rsidRDefault="00D511F0" w:rsidP="00275734">
      <w:pPr>
        <w:pStyle w:val="MDPI71References"/>
        <w:numPr>
          <w:ilvl w:val="0"/>
          <w:numId w:val="11"/>
        </w:numPr>
        <w:ind w:left="425" w:hanging="425"/>
        <w:rPr>
          <w:color w:val="0D0D0D" w:themeColor="text1" w:themeTint="F2"/>
        </w:rPr>
      </w:pPr>
      <w:r w:rsidRPr="0070099B">
        <w:rPr>
          <w:color w:val="0D0D0D" w:themeColor="text1" w:themeTint="F2"/>
        </w:rPr>
        <w:t>Kannel, W. B., Vasan, R. S., &amp; Levy, D. (2003). Is the relation of systolic blood pressure to risk of cardiovascular disease continuous and graded, or are there critical values?. Hypertension, 42(4), 453-456.</w:t>
      </w:r>
    </w:p>
    <w:p w14:paraId="1117A44A" w14:textId="281A70A0" w:rsidR="005C2D20" w:rsidRPr="0070099B" w:rsidRDefault="005C2D20" w:rsidP="00275734">
      <w:pPr>
        <w:pStyle w:val="MDPI71References"/>
        <w:numPr>
          <w:ilvl w:val="0"/>
          <w:numId w:val="11"/>
        </w:numPr>
        <w:ind w:left="425" w:hanging="425"/>
        <w:rPr>
          <w:color w:val="0D0D0D" w:themeColor="text1" w:themeTint="F2"/>
        </w:rPr>
      </w:pPr>
      <w:r w:rsidRPr="0070099B">
        <w:rPr>
          <w:color w:val="0D0D0D" w:themeColor="text1" w:themeTint="F2"/>
        </w:rPr>
        <w:t>Zawadzki, M. J., Small, A. K., &amp; Gerin, W. (2017). Ambulatory blood pressure variability: a conceptual review. Blood pressure monitoring, 22(2), 53-58.</w:t>
      </w:r>
    </w:p>
    <w:p w14:paraId="195F853E" w14:textId="4D69F451" w:rsidR="005C2D20" w:rsidRPr="0070099B" w:rsidRDefault="005C2D20" w:rsidP="00275734">
      <w:pPr>
        <w:pStyle w:val="MDPI71References"/>
        <w:numPr>
          <w:ilvl w:val="0"/>
          <w:numId w:val="11"/>
        </w:numPr>
        <w:ind w:left="425" w:hanging="425"/>
        <w:rPr>
          <w:color w:val="0D0D0D" w:themeColor="text1" w:themeTint="F2"/>
        </w:rPr>
      </w:pPr>
      <w:r w:rsidRPr="0070099B">
        <w:rPr>
          <w:color w:val="0D0D0D" w:themeColor="text1" w:themeTint="F2"/>
        </w:rPr>
        <w:t>Yongtai, L., Jinzhi, L., Lixin, Z., Feifei, Z., Dingding, Z., Zhuang, T., ... &amp; Zhang, S. (2019). Effect of different ranges of systolic blood pressure on left ventricular structure and diastolic function in a Chinese population: a cross-sectional population-based Shunyi study. BMJ open, 9(8), e028398.</w:t>
      </w:r>
    </w:p>
    <w:p w14:paraId="74CEA5E8" w14:textId="2C6CA217" w:rsidR="007C5856" w:rsidRPr="0070099B" w:rsidRDefault="007C5856" w:rsidP="00275734">
      <w:pPr>
        <w:pStyle w:val="MDPI71References"/>
        <w:numPr>
          <w:ilvl w:val="0"/>
          <w:numId w:val="11"/>
        </w:numPr>
        <w:ind w:left="425" w:hanging="425"/>
        <w:rPr>
          <w:color w:val="0D0D0D" w:themeColor="text1" w:themeTint="F2"/>
        </w:rPr>
      </w:pPr>
      <w:r w:rsidRPr="0070099B">
        <w:rPr>
          <w:color w:val="0D0D0D" w:themeColor="text1" w:themeTint="F2"/>
        </w:rPr>
        <w:t>Geddes, L. A., Voelz, M. H., Babbs, C. F., Bourland, J. D., &amp; Tacker, W. A. (1981). Pulse transit time as an indicator of arterial blood pressure. psychophysiology, 18(1), 71-74.</w:t>
      </w:r>
    </w:p>
    <w:p w14:paraId="5E932944" w14:textId="55601878" w:rsidR="007C5856" w:rsidRPr="0070099B" w:rsidRDefault="007C5856" w:rsidP="00275734">
      <w:pPr>
        <w:pStyle w:val="MDPI71References"/>
        <w:numPr>
          <w:ilvl w:val="0"/>
          <w:numId w:val="11"/>
        </w:numPr>
        <w:ind w:left="425" w:hanging="425"/>
        <w:rPr>
          <w:color w:val="0D0D0D" w:themeColor="text1" w:themeTint="F2"/>
        </w:rPr>
      </w:pPr>
      <w:r w:rsidRPr="0070099B">
        <w:rPr>
          <w:color w:val="0D0D0D" w:themeColor="text1" w:themeTint="F2"/>
        </w:rPr>
        <w:t>Chan, K. W., Hung, K., &amp; Zhang, Y. T. (2001, October). Noninvasive and cuffless measurements of blood pressure for telemedicine. In 2001 Conference Proceedings of the 23rd Annual International Conference of the IEEE Engineering in Medicine and Biology Society (Vol. 4, pp. 3592-3593). IEEE.</w:t>
      </w:r>
    </w:p>
    <w:p w14:paraId="6297A76E" w14:textId="4676111C" w:rsidR="00421597" w:rsidRPr="0070099B" w:rsidRDefault="00421597" w:rsidP="00275734">
      <w:pPr>
        <w:pStyle w:val="MDPI71References"/>
        <w:numPr>
          <w:ilvl w:val="0"/>
          <w:numId w:val="11"/>
        </w:numPr>
        <w:ind w:left="425" w:hanging="425"/>
        <w:rPr>
          <w:color w:val="0D0D0D" w:themeColor="text1" w:themeTint="F2"/>
        </w:rPr>
      </w:pPr>
      <w:r w:rsidRPr="0070099B">
        <w:rPr>
          <w:color w:val="0D0D0D" w:themeColor="text1" w:themeTint="F2"/>
        </w:rPr>
        <w:t>Kachuee, M., Kiani, M. M., Mohammadzade, H., &amp; Shabany, M. (2016). Cuffless blood pressure estimation algorithms for continuous health-care monitoring. IEEE Transactions on Biomedical Engineering, 64(4), 859-869.</w:t>
      </w:r>
    </w:p>
    <w:p w14:paraId="3A7B42E7" w14:textId="26E6C551" w:rsidR="00421597" w:rsidRPr="0070099B" w:rsidRDefault="00421597" w:rsidP="00275734">
      <w:pPr>
        <w:pStyle w:val="MDPI71References"/>
        <w:numPr>
          <w:ilvl w:val="0"/>
          <w:numId w:val="11"/>
        </w:numPr>
        <w:ind w:left="425" w:hanging="425"/>
        <w:rPr>
          <w:color w:val="0D0D0D" w:themeColor="text1" w:themeTint="F2"/>
        </w:rPr>
      </w:pPr>
      <w:r w:rsidRPr="0070099B">
        <w:rPr>
          <w:color w:val="0D0D0D" w:themeColor="text1" w:themeTint="F2"/>
        </w:rPr>
        <w:t>Su, P., Ding, X. R., Zhang, Y. T., Liu, J., Miao, F., &amp; Zhao, N. (2018, March). Long-term blood pressure prediction with deep recurrent neural networks. In 2018 IEEE EMBS International conference on biomedical &amp; health informatics (BHI) (pp. 323-328). IEEE.</w:t>
      </w:r>
    </w:p>
    <w:p w14:paraId="7E2C7430" w14:textId="60368DB6" w:rsidR="00421597" w:rsidRPr="0070099B" w:rsidRDefault="00421597" w:rsidP="00275734">
      <w:pPr>
        <w:pStyle w:val="MDPI71References"/>
        <w:numPr>
          <w:ilvl w:val="0"/>
          <w:numId w:val="11"/>
        </w:numPr>
        <w:ind w:left="425" w:hanging="425"/>
        <w:rPr>
          <w:color w:val="0D0D0D" w:themeColor="text1" w:themeTint="F2"/>
        </w:rPr>
      </w:pPr>
      <w:r w:rsidRPr="0070099B">
        <w:rPr>
          <w:color w:val="0D0D0D" w:themeColor="text1" w:themeTint="F2"/>
        </w:rPr>
        <w:t>Seo, Y., Lee, J., Sunarya, U., Lee, K., &amp; Park, C. (2022). Continuous Blood Pressure Estimation using 1D Convolutional Neural Network and Attention Mechanism. IE</w:t>
      </w:r>
      <w:r w:rsidR="00BF5420">
        <w:rPr>
          <w:color w:val="0D0D0D" w:themeColor="text1" w:themeTint="F2"/>
        </w:rPr>
        <w:t>E</w:t>
      </w:r>
      <w:r w:rsidRPr="0070099B">
        <w:rPr>
          <w:color w:val="0D0D0D" w:themeColor="text1" w:themeTint="F2"/>
        </w:rPr>
        <w:t>E Transactions on Smart Processing &amp; Computing, 11(3), 169-173.</w:t>
      </w:r>
    </w:p>
    <w:p w14:paraId="6C43E9E5" w14:textId="2BC6A1F6" w:rsidR="00421597" w:rsidRPr="0070099B" w:rsidRDefault="00421597" w:rsidP="00275734">
      <w:pPr>
        <w:pStyle w:val="MDPI71References"/>
        <w:numPr>
          <w:ilvl w:val="0"/>
          <w:numId w:val="11"/>
        </w:numPr>
        <w:ind w:left="425" w:hanging="425"/>
        <w:rPr>
          <w:color w:val="0D0D0D" w:themeColor="text1" w:themeTint="F2"/>
        </w:rPr>
      </w:pPr>
      <w:r w:rsidRPr="0070099B">
        <w:rPr>
          <w:color w:val="0D0D0D" w:themeColor="text1" w:themeTint="F2"/>
        </w:rPr>
        <w:t>Dey, J., Gaurav, A., &amp; Tiwari, V. N. (2018, July). InstaBP: cuff-less blood pressure monitoring on smartphone using single PPG sensor. In 2018 40th annual international conference of the IEEE engineering in medicine and biology society (EMBC) (pp. 5002-5005). IEEE.</w:t>
      </w:r>
    </w:p>
    <w:p w14:paraId="7E401662" w14:textId="7EEAD302" w:rsidR="00421597" w:rsidRPr="0070099B" w:rsidRDefault="00421597" w:rsidP="00275734">
      <w:pPr>
        <w:pStyle w:val="MDPI71References"/>
        <w:numPr>
          <w:ilvl w:val="0"/>
          <w:numId w:val="11"/>
        </w:numPr>
        <w:ind w:left="425" w:hanging="425"/>
        <w:rPr>
          <w:color w:val="0D0D0D" w:themeColor="text1" w:themeTint="F2"/>
        </w:rPr>
      </w:pPr>
      <w:r w:rsidRPr="0070099B">
        <w:rPr>
          <w:color w:val="0D0D0D" w:themeColor="text1" w:themeTint="F2"/>
        </w:rPr>
        <w:t>Liang, Y., Chen, Z., Ward, R., &amp; Elgendi, M. (2018). Photoplethysmography and deep learning: enhancing hypertension risk stratification. Biosensors, 8(4), 101.</w:t>
      </w:r>
    </w:p>
    <w:p w14:paraId="11AE0098" w14:textId="51738DF1" w:rsidR="00C45DBD" w:rsidRPr="0070099B" w:rsidRDefault="00C45DBD" w:rsidP="00275734">
      <w:pPr>
        <w:pStyle w:val="MDPI71References"/>
        <w:numPr>
          <w:ilvl w:val="0"/>
          <w:numId w:val="11"/>
        </w:numPr>
        <w:ind w:left="425" w:hanging="425"/>
        <w:rPr>
          <w:color w:val="0D0D0D" w:themeColor="text1" w:themeTint="F2"/>
        </w:rPr>
      </w:pPr>
      <w:r w:rsidRPr="0070099B">
        <w:rPr>
          <w:color w:val="0D0D0D" w:themeColor="text1" w:themeTint="F2"/>
        </w:rPr>
        <w:t xml:space="preserve">Wang, L., Zhou, W., Xing, Y., &amp; Zhou, X. (2018). A novel neural network model for blood pressure estimation using </w:t>
      </w:r>
      <w:r w:rsidR="0065392F">
        <w:rPr>
          <w:color w:val="0D0D0D" w:themeColor="text1" w:themeTint="F2"/>
        </w:rPr>
        <w:t>photoplethysmography</w:t>
      </w:r>
      <w:r w:rsidRPr="0070099B">
        <w:rPr>
          <w:color w:val="0D0D0D" w:themeColor="text1" w:themeTint="F2"/>
        </w:rPr>
        <w:t xml:space="preserve"> without electrocardiogram. Journal of healthcare engineering, 2018.</w:t>
      </w:r>
    </w:p>
    <w:p w14:paraId="7BFB225C" w14:textId="3F1BFBCD" w:rsidR="00275734" w:rsidRPr="00E5608A" w:rsidRDefault="00847805" w:rsidP="00E5608A">
      <w:pPr>
        <w:pStyle w:val="MDPI71References"/>
        <w:numPr>
          <w:ilvl w:val="0"/>
          <w:numId w:val="11"/>
        </w:numPr>
        <w:ind w:left="425" w:hanging="425"/>
        <w:rPr>
          <w:color w:val="0D0D0D" w:themeColor="text1" w:themeTint="F2"/>
        </w:rPr>
      </w:pPr>
      <w:r w:rsidRPr="0070099B">
        <w:rPr>
          <w:color w:val="0D0D0D" w:themeColor="text1" w:themeTint="F2"/>
        </w:rPr>
        <w:t>Mohebbian, Mohammad &amp; Dinh, Anh &amp; Wahid, Khabou &amp; Alam, Mohammad. (2020). Blind, Cuff-less, Calibration-Free and Continuous Blood Pressure Estimation using Optimized Inductive Group Method of Data Handling. Biomedical Signal Processing and Control. 57. 101682. 10.1016/j.bspc.2019.101682.</w:t>
      </w:r>
    </w:p>
    <w:sectPr w:rsidR="00275734" w:rsidRPr="00E5608A" w:rsidSect="006F1FFB">
      <w:headerReference w:type="even" r:id="rId28"/>
      <w:head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246" w:date="2022-09-30T22:39:00Z" w:initials="A">
    <w:p w14:paraId="2E9C5B3A" w14:textId="77777777" w:rsidR="00DE2797" w:rsidRDefault="00DE2797" w:rsidP="00E310E7">
      <w:pPr>
        <w:pStyle w:val="ad"/>
        <w:jc w:val="left"/>
      </w:pPr>
      <w:r>
        <w:rPr>
          <w:rStyle w:val="ac"/>
        </w:rPr>
        <w:annotationRef/>
      </w:r>
      <w:r>
        <w:rPr>
          <w:rFonts w:hint="eastAsia"/>
        </w:rPr>
        <w:t>한번</w:t>
      </w:r>
      <w:r>
        <w:t xml:space="preserve"> </w:t>
      </w:r>
      <w:r>
        <w:rPr>
          <w:rFonts w:hint="eastAsia"/>
        </w:rPr>
        <w:t>끊어</w:t>
      </w:r>
      <w:r>
        <w:t xml:space="preserve"> </w:t>
      </w:r>
      <w:r>
        <w:rPr>
          <w:rFonts w:hint="eastAsia"/>
        </w:rPr>
        <w:t>주는</w:t>
      </w:r>
      <w:r>
        <w:t xml:space="preserve"> </w:t>
      </w:r>
      <w:r>
        <w:rPr>
          <w:rFonts w:hint="eastAsia"/>
        </w:rPr>
        <w:t>것이</w:t>
      </w:r>
      <w:r>
        <w:t xml:space="preserve"> </w:t>
      </w:r>
      <w:r>
        <w:rPr>
          <w:rFonts w:hint="eastAsia"/>
        </w:rPr>
        <w:t>이해에</w:t>
      </w:r>
      <w:r>
        <w:t xml:space="preserve"> </w:t>
      </w:r>
      <w:r>
        <w:rPr>
          <w:rFonts w:hint="eastAsia"/>
        </w:rPr>
        <w:t>좋을</w:t>
      </w:r>
      <w:r>
        <w:t xml:space="preserve"> </w:t>
      </w:r>
      <w:r>
        <w:rPr>
          <w:rFonts w:hint="eastAsia"/>
        </w:rPr>
        <w:t>듯</w:t>
      </w:r>
    </w:p>
  </w:comment>
  <w:comment w:id="7" w:author="김대열" w:date="2022-09-26T21:06:00Z" w:initials="김">
    <w:p w14:paraId="26110FB9" w14:textId="06275789" w:rsidR="00E24DDF" w:rsidRDefault="00E24DDF" w:rsidP="00AD659C">
      <w:pPr>
        <w:pStyle w:val="ad"/>
        <w:jc w:val="left"/>
      </w:pPr>
      <w:r>
        <w:rPr>
          <w:rStyle w:val="ac"/>
        </w:rPr>
        <w:annotationRef/>
      </w:r>
      <w:hyperlink r:id="rId1" w:history="1">
        <w:r w:rsidRPr="00AD659C">
          <w:rPr>
            <w:rStyle w:val="a7"/>
          </w:rPr>
          <w:t>https://kidshealth.org/en/teens/hypertension.html</w:t>
        </w:r>
      </w:hyperlink>
    </w:p>
  </w:comment>
  <w:comment w:id="8" w:author="A246" w:date="2022-09-30T22:09:00Z" w:initials="A">
    <w:p w14:paraId="5B3788B2" w14:textId="77777777" w:rsidR="009F546B" w:rsidRDefault="009F546B" w:rsidP="00B50204">
      <w:pPr>
        <w:pStyle w:val="ad"/>
        <w:jc w:val="left"/>
      </w:pPr>
      <w:r>
        <w:rPr>
          <w:rStyle w:val="ac"/>
        </w:rPr>
        <w:annotationRef/>
      </w:r>
      <w:r>
        <w:rPr>
          <w:highlight w:val="white"/>
        </w:rPr>
        <w:t xml:space="preserve">More than 90% of people with high blood pressure </w:t>
      </w:r>
      <w:r>
        <w:rPr>
          <w:color w:val="0D0D0D"/>
        </w:rPr>
        <w:t xml:space="preserve">(HBP) </w:t>
      </w:r>
      <w:r>
        <w:rPr>
          <w:highlight w:val="white"/>
        </w:rPr>
        <w:t>have essential hypertension.</w:t>
      </w:r>
      <w:r>
        <w:t xml:space="preserve"> </w:t>
      </w:r>
    </w:p>
  </w:comment>
  <w:comment w:id="9" w:author="A246" w:date="2022-09-30T22:57:00Z" w:initials="A">
    <w:p w14:paraId="6B5B2AA4" w14:textId="77777777" w:rsidR="00107B1E" w:rsidRDefault="00107B1E" w:rsidP="00034380">
      <w:pPr>
        <w:pStyle w:val="ad"/>
        <w:jc w:val="left"/>
      </w:pPr>
      <w:r>
        <w:rPr>
          <w:rStyle w:val="ac"/>
        </w:rPr>
        <w:annotationRef/>
      </w:r>
      <w:r>
        <w:rPr>
          <w:rFonts w:hint="eastAsia"/>
        </w:rPr>
        <w:t>이</w:t>
      </w:r>
      <w:r>
        <w:t xml:space="preserve"> </w:t>
      </w:r>
      <w:r>
        <w:rPr>
          <w:rFonts w:hint="eastAsia"/>
        </w:rPr>
        <w:t>연구의</w:t>
      </w:r>
      <w:r>
        <w:t xml:space="preserve"> </w:t>
      </w:r>
      <w:r>
        <w:rPr>
          <w:rFonts w:hint="eastAsia"/>
        </w:rPr>
        <w:t>출처</w:t>
      </w:r>
      <w:r>
        <w:t xml:space="preserve"> </w:t>
      </w:r>
      <w:r>
        <w:rPr>
          <w:rFonts w:hint="eastAsia"/>
        </w:rPr>
        <w:t>제시하면</w:t>
      </w:r>
      <w:r>
        <w:t xml:space="preserve"> </w:t>
      </w:r>
      <w:r>
        <w:rPr>
          <w:rFonts w:hint="eastAsia"/>
        </w:rPr>
        <w:t>좋을</w:t>
      </w:r>
      <w:r>
        <w:t xml:space="preserve"> </w:t>
      </w:r>
      <w:r>
        <w:rPr>
          <w:rFonts w:hint="eastAsia"/>
        </w:rPr>
        <w:t>듯</w:t>
      </w:r>
      <w:r>
        <w:t xml:space="preserve">. </w:t>
      </w:r>
      <w:r>
        <w:rPr>
          <w:rFonts w:hint="eastAsia"/>
        </w:rPr>
        <w:t>이</w:t>
      </w:r>
      <w:r>
        <w:t xml:space="preserve"> </w:t>
      </w:r>
      <w:r>
        <w:rPr>
          <w:rFonts w:hint="eastAsia"/>
        </w:rPr>
        <w:t>최초</w:t>
      </w:r>
      <w:r>
        <w:t xml:space="preserve"> </w:t>
      </w:r>
      <w:r>
        <w:rPr>
          <w:rFonts w:hint="eastAsia"/>
        </w:rPr>
        <w:t>연구가</w:t>
      </w:r>
      <w:r>
        <w:t xml:space="preserve"> [16] </w:t>
      </w:r>
      <w:r>
        <w:rPr>
          <w:rFonts w:hint="eastAsia"/>
        </w:rPr>
        <w:t>이면</w:t>
      </w:r>
      <w:r>
        <w:t xml:space="preserve">, </w:t>
      </w:r>
      <w:r>
        <w:rPr>
          <w:rFonts w:hint="eastAsia"/>
        </w:rPr>
        <w:t>아래</w:t>
      </w:r>
      <w:r>
        <w:t xml:space="preserve"> </w:t>
      </w:r>
      <w:r>
        <w:rPr>
          <w:rFonts w:hint="eastAsia"/>
        </w:rPr>
        <w:t>쪽</w:t>
      </w:r>
      <w:r>
        <w:t xml:space="preserve"> [16]</w:t>
      </w:r>
      <w:r>
        <w:rPr>
          <w:rFonts w:hint="eastAsia"/>
        </w:rPr>
        <w:t>을</w:t>
      </w:r>
      <w:r>
        <w:t xml:space="preserve"> </w:t>
      </w:r>
      <w:r>
        <w:rPr>
          <w:rFonts w:hint="eastAsia"/>
        </w:rPr>
        <w:t>지우고</w:t>
      </w:r>
      <w:r>
        <w:t xml:space="preserve">, </w:t>
      </w:r>
      <w:r>
        <w:rPr>
          <w:rFonts w:hint="eastAsia"/>
        </w:rPr>
        <w:t>요</w:t>
      </w:r>
      <w:r>
        <w:t xml:space="preserve"> </w:t>
      </w:r>
      <w:r>
        <w:rPr>
          <w:rFonts w:hint="eastAsia"/>
        </w:rPr>
        <w:t>위치로</w:t>
      </w:r>
      <w:r>
        <w:t xml:space="preserve"> </w:t>
      </w:r>
      <w:r>
        <w:rPr>
          <w:rFonts w:hint="eastAsia"/>
        </w:rPr>
        <w:t>옮기는</w:t>
      </w:r>
      <w:r>
        <w:t xml:space="preserve"> </w:t>
      </w:r>
      <w:r>
        <w:rPr>
          <w:rFonts w:hint="eastAsia"/>
        </w:rPr>
        <w:t>것이</w:t>
      </w:r>
      <w:r>
        <w:t xml:space="preserve"> </w:t>
      </w:r>
      <w:r>
        <w:rPr>
          <w:rFonts w:hint="eastAsia"/>
        </w:rPr>
        <w:t>좋을</w:t>
      </w:r>
      <w:r>
        <w:t xml:space="preserve"> </w:t>
      </w:r>
      <w:r>
        <w:rPr>
          <w:rFonts w:hint="eastAsia"/>
        </w:rPr>
        <w:t>듯</w:t>
      </w:r>
      <w:r>
        <w:t>.</w:t>
      </w:r>
    </w:p>
  </w:comment>
  <w:comment w:id="14" w:author="A246" w:date="2022-09-30T22:58:00Z" w:initials="A">
    <w:p w14:paraId="1AFFA0BC" w14:textId="77777777" w:rsidR="00107B1E" w:rsidRDefault="00107B1E" w:rsidP="000D1C72">
      <w:pPr>
        <w:pStyle w:val="ad"/>
        <w:jc w:val="left"/>
      </w:pPr>
      <w:r>
        <w:rPr>
          <w:rStyle w:val="ac"/>
        </w:rPr>
        <w:annotationRef/>
      </w:r>
      <w:r>
        <w:rPr>
          <w:rFonts w:hint="eastAsia"/>
        </w:rPr>
        <w:t>무슨</w:t>
      </w:r>
      <w:r>
        <w:t xml:space="preserve"> </w:t>
      </w:r>
      <w:r>
        <w:rPr>
          <w:rFonts w:hint="eastAsia"/>
        </w:rPr>
        <w:t>의미인지</w:t>
      </w:r>
      <w:r>
        <w:t xml:space="preserve"> </w:t>
      </w:r>
      <w:r>
        <w:rPr>
          <w:rFonts w:hint="eastAsia"/>
        </w:rPr>
        <w:t>잘</w:t>
      </w:r>
      <w:r>
        <w:t xml:space="preserve"> </w:t>
      </w:r>
      <w:r>
        <w:rPr>
          <w:rFonts w:hint="eastAsia"/>
        </w:rPr>
        <w:t>모르겠습니다만</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9C5B3A" w15:done="0"/>
  <w15:commentEx w15:paraId="26110FB9" w15:done="0"/>
  <w15:commentEx w15:paraId="5B3788B2" w15:done="0"/>
  <w15:commentEx w15:paraId="6B5B2AA4" w15:done="0"/>
  <w15:commentEx w15:paraId="1AFFA0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1EEAC" w16cex:dateUtc="2022-09-30T13:39:00Z"/>
  <w16cex:commentExtensible w16cex:durableId="26DC92EF" w16cex:dateUtc="2022-09-26T12:06:00Z"/>
  <w16cex:commentExtensible w16cex:durableId="26E1E7B6" w16cex:dateUtc="2022-09-30T13:09:00Z"/>
  <w16cex:commentExtensible w16cex:durableId="26E1F2C2" w16cex:dateUtc="2022-09-30T13:57:00Z"/>
  <w16cex:commentExtensible w16cex:durableId="26E1F2F9" w16cex:dateUtc="2022-09-30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9C5B3A" w16cid:durableId="26E1EEAC"/>
  <w16cid:commentId w16cid:paraId="26110FB9" w16cid:durableId="26DC92EF"/>
  <w16cid:commentId w16cid:paraId="5B3788B2" w16cid:durableId="26E1E7B6"/>
  <w16cid:commentId w16cid:paraId="6B5B2AA4" w16cid:durableId="26E1F2C2"/>
  <w16cid:commentId w16cid:paraId="1AFFA0BC" w16cid:durableId="26E1F2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891E6" w14:textId="77777777" w:rsidR="00CF573D" w:rsidRDefault="00CF573D">
      <w:pPr>
        <w:spacing w:line="240" w:lineRule="auto"/>
      </w:pPr>
      <w:r>
        <w:separator/>
      </w:r>
    </w:p>
  </w:endnote>
  <w:endnote w:type="continuationSeparator" w:id="0">
    <w:p w14:paraId="71C6D6DE" w14:textId="77777777" w:rsidR="00CF573D" w:rsidRDefault="00CF573D">
      <w:pPr>
        <w:spacing w:line="240" w:lineRule="auto"/>
      </w:pPr>
      <w:r>
        <w:continuationSeparator/>
      </w:r>
    </w:p>
  </w:endnote>
  <w:endnote w:type="continuationNotice" w:id="1">
    <w:p w14:paraId="24B1910D" w14:textId="77777777" w:rsidR="00CF573D" w:rsidRDefault="00CF573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맑은 고딕">
    <w:panose1 w:val="020B0503020000020004"/>
    <w:charset w:val="81"/>
    <w:family w:val="modern"/>
    <w:pitch w:val="variable"/>
    <w:sig w:usb0="9000002F" w:usb1="29D77CFB" w:usb2="00000012" w:usb3="00000000" w:csb0="00080001" w:csb1="00000000"/>
  </w:font>
  <w:font w:name="Heebo">
    <w:charset w:val="B1"/>
    <w:family w:val="auto"/>
    <w:pitch w:val="variable"/>
    <w:sig w:usb0="A00008E7" w:usb1="40000043" w:usb2="00000000" w:usb3="00000000" w:csb0="0000002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E7A88" w14:textId="77777777" w:rsidR="00C83240" w:rsidRDefault="00C83240" w:rsidP="00822519">
    <w:pPr>
      <w:pBdr>
        <w:top w:val="single" w:sz="4" w:space="0" w:color="000000"/>
      </w:pBdr>
      <w:tabs>
        <w:tab w:val="right" w:pos="8844"/>
      </w:tabs>
      <w:adjustRightInd w:val="0"/>
      <w:snapToGrid w:val="0"/>
      <w:spacing w:before="480" w:line="100" w:lineRule="exact"/>
      <w:jc w:val="left"/>
      <w:rPr>
        <w:i/>
        <w:sz w:val="16"/>
        <w:szCs w:val="16"/>
      </w:rPr>
    </w:pPr>
  </w:p>
  <w:p w14:paraId="1B2FC106" w14:textId="77777777" w:rsidR="00F55360" w:rsidRPr="00372FCD" w:rsidRDefault="00F55360" w:rsidP="00243DED">
    <w:pPr>
      <w:tabs>
        <w:tab w:val="right" w:pos="10466"/>
      </w:tabs>
      <w:adjustRightInd w:val="0"/>
      <w:snapToGrid w:val="0"/>
      <w:spacing w:line="240" w:lineRule="auto"/>
      <w:rPr>
        <w:sz w:val="16"/>
        <w:szCs w:val="16"/>
        <w:lang w:val="fr-CH"/>
      </w:rPr>
    </w:pPr>
    <w:r w:rsidRPr="00925FCD">
      <w:rPr>
        <w:i/>
        <w:sz w:val="16"/>
        <w:szCs w:val="16"/>
      </w:rPr>
      <w:t xml:space="preserve">Bioengineering </w:t>
    </w:r>
    <w:r w:rsidR="00AD5C46">
      <w:rPr>
        <w:b/>
        <w:bCs/>
        <w:iCs/>
        <w:sz w:val="16"/>
        <w:szCs w:val="16"/>
      </w:rPr>
      <w:t>2022</w:t>
    </w:r>
    <w:r w:rsidR="00673D6E" w:rsidRPr="00673D6E">
      <w:rPr>
        <w:bCs/>
        <w:iCs/>
        <w:sz w:val="16"/>
        <w:szCs w:val="16"/>
      </w:rPr>
      <w:t>,</w:t>
    </w:r>
    <w:r w:rsidR="00AD5C46">
      <w:rPr>
        <w:bCs/>
        <w:i/>
        <w:iCs/>
        <w:sz w:val="16"/>
        <w:szCs w:val="16"/>
      </w:rPr>
      <w:t xml:space="preserve"> 9</w:t>
    </w:r>
    <w:r w:rsidR="00673D6E" w:rsidRPr="00673D6E">
      <w:rPr>
        <w:bCs/>
        <w:iCs/>
        <w:sz w:val="16"/>
        <w:szCs w:val="16"/>
      </w:rPr>
      <w:t xml:space="preserve">, </w:t>
    </w:r>
    <w:r w:rsidR="00500C88">
      <w:rPr>
        <w:bCs/>
        <w:iCs/>
        <w:sz w:val="16"/>
        <w:szCs w:val="16"/>
      </w:rPr>
      <w:t>x</w:t>
    </w:r>
    <w:r w:rsidR="00C83240">
      <w:rPr>
        <w:bCs/>
        <w:iCs/>
        <w:sz w:val="16"/>
        <w:szCs w:val="16"/>
      </w:rPr>
      <w:t>. https://doi.org/10.3390/xxxxx</w:t>
    </w:r>
    <w:r w:rsidR="00243DED" w:rsidRPr="00372FCD">
      <w:rPr>
        <w:sz w:val="16"/>
        <w:szCs w:val="16"/>
        <w:lang w:val="fr-CH"/>
      </w:rPr>
      <w:tab/>
    </w:r>
    <w:r w:rsidRPr="00372FCD">
      <w:rPr>
        <w:sz w:val="16"/>
        <w:szCs w:val="16"/>
        <w:lang w:val="fr-CH"/>
      </w:rPr>
      <w:t>www.mdpi.com/journal/</w:t>
    </w:r>
    <w:r w:rsidRPr="00925FCD">
      <w:rPr>
        <w:sz w:val="16"/>
        <w:szCs w:val="16"/>
      </w:rPr>
      <w:t>bioengineering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E7413" w14:textId="77777777" w:rsidR="00CF573D" w:rsidRDefault="00CF573D">
      <w:pPr>
        <w:spacing w:line="240" w:lineRule="auto"/>
      </w:pPr>
      <w:r>
        <w:separator/>
      </w:r>
    </w:p>
  </w:footnote>
  <w:footnote w:type="continuationSeparator" w:id="0">
    <w:p w14:paraId="423A3E7F" w14:textId="77777777" w:rsidR="00CF573D" w:rsidRDefault="00CF573D">
      <w:pPr>
        <w:spacing w:line="240" w:lineRule="auto"/>
      </w:pPr>
      <w:r>
        <w:continuationSeparator/>
      </w:r>
    </w:p>
  </w:footnote>
  <w:footnote w:type="continuationNotice" w:id="1">
    <w:p w14:paraId="70D088F5" w14:textId="77777777" w:rsidR="00CF573D" w:rsidRDefault="00CF573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B3715" w14:textId="77777777" w:rsidR="00F55360" w:rsidRDefault="00F55360" w:rsidP="00F55360">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A0F1E" w14:textId="77777777" w:rsidR="00C83240" w:rsidRDefault="00F55360" w:rsidP="00243DED">
    <w:pPr>
      <w:tabs>
        <w:tab w:val="right" w:pos="10466"/>
      </w:tabs>
      <w:adjustRightInd w:val="0"/>
      <w:snapToGrid w:val="0"/>
      <w:spacing w:line="240" w:lineRule="auto"/>
      <w:rPr>
        <w:sz w:val="16"/>
      </w:rPr>
    </w:pPr>
    <w:r>
      <w:rPr>
        <w:i/>
        <w:sz w:val="16"/>
      </w:rPr>
      <w:t xml:space="preserve">Bioengineering </w:t>
    </w:r>
    <w:r w:rsidR="00AD5C46">
      <w:rPr>
        <w:b/>
        <w:sz w:val="16"/>
      </w:rPr>
      <w:t>2022</w:t>
    </w:r>
    <w:r w:rsidR="00673D6E" w:rsidRPr="00673D6E">
      <w:rPr>
        <w:sz w:val="16"/>
      </w:rPr>
      <w:t>,</w:t>
    </w:r>
    <w:r w:rsidR="00AD5C46">
      <w:rPr>
        <w:i/>
        <w:sz w:val="16"/>
      </w:rPr>
      <w:t xml:space="preserve"> 9</w:t>
    </w:r>
    <w:r w:rsidR="00500C88">
      <w:rPr>
        <w:sz w:val="16"/>
      </w:rPr>
      <w:t>, x FOR PEER REVIEW</w:t>
    </w:r>
    <w:r w:rsidR="00243DED">
      <w:rPr>
        <w:sz w:val="16"/>
      </w:rPr>
      <w:tab/>
    </w:r>
    <w:r w:rsidR="00500C88">
      <w:rPr>
        <w:sz w:val="16"/>
      </w:rPr>
      <w:fldChar w:fldCharType="begin"/>
    </w:r>
    <w:r w:rsidR="00500C88">
      <w:rPr>
        <w:sz w:val="16"/>
      </w:rPr>
      <w:instrText xml:space="preserve"> PAGE   \* MERGEFORMAT </w:instrText>
    </w:r>
    <w:r w:rsidR="00500C88">
      <w:rPr>
        <w:sz w:val="16"/>
      </w:rPr>
      <w:fldChar w:fldCharType="separate"/>
    </w:r>
    <w:r w:rsidR="008402F8">
      <w:rPr>
        <w:sz w:val="16"/>
      </w:rPr>
      <w:t>5</w:t>
    </w:r>
    <w:r w:rsidR="00500C88">
      <w:rPr>
        <w:sz w:val="16"/>
      </w:rPr>
      <w:fldChar w:fldCharType="end"/>
    </w:r>
    <w:r w:rsidR="00500C88">
      <w:rPr>
        <w:sz w:val="16"/>
      </w:rPr>
      <w:t xml:space="preserve"> of </w:t>
    </w:r>
    <w:r w:rsidR="00500C88">
      <w:rPr>
        <w:sz w:val="16"/>
      </w:rPr>
      <w:fldChar w:fldCharType="begin"/>
    </w:r>
    <w:r w:rsidR="00500C88">
      <w:rPr>
        <w:sz w:val="16"/>
      </w:rPr>
      <w:instrText xml:space="preserve"> NUMPAGES   \* MERGEFORMAT </w:instrText>
    </w:r>
    <w:r w:rsidR="00500C88">
      <w:rPr>
        <w:sz w:val="16"/>
      </w:rPr>
      <w:fldChar w:fldCharType="separate"/>
    </w:r>
    <w:r w:rsidR="008402F8">
      <w:rPr>
        <w:sz w:val="16"/>
      </w:rPr>
      <w:t>5</w:t>
    </w:r>
    <w:r w:rsidR="00500C88">
      <w:rPr>
        <w:sz w:val="16"/>
      </w:rPr>
      <w:fldChar w:fldCharType="end"/>
    </w:r>
  </w:p>
  <w:p w14:paraId="2172C18D" w14:textId="77777777" w:rsidR="00F55360" w:rsidRPr="00515631" w:rsidRDefault="00F55360" w:rsidP="00822519">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C83240" w:rsidRPr="00243DED" w14:paraId="19876B08" w14:textId="77777777" w:rsidTr="008C0EA2">
      <w:trPr>
        <w:trHeight w:val="686"/>
      </w:trPr>
      <w:tc>
        <w:tcPr>
          <w:tcW w:w="3679" w:type="dxa"/>
          <w:shd w:val="clear" w:color="auto" w:fill="auto"/>
          <w:vAlign w:val="center"/>
        </w:tcPr>
        <w:p w14:paraId="78B39859" w14:textId="77777777" w:rsidR="00C83240" w:rsidRPr="001406A6" w:rsidRDefault="003E1140" w:rsidP="00243DED">
          <w:pPr>
            <w:pStyle w:val="a4"/>
            <w:pBdr>
              <w:bottom w:val="none" w:sz="0" w:space="0" w:color="auto"/>
            </w:pBdr>
            <w:jc w:val="left"/>
            <w:rPr>
              <w:rFonts w:eastAsia="DengXian"/>
              <w:b/>
              <w:bCs/>
            </w:rPr>
          </w:pPr>
          <w:r w:rsidRPr="001406A6">
            <w:rPr>
              <w:rFonts w:eastAsia="DengXian"/>
              <w:b/>
              <w:bCs/>
              <w:noProof/>
            </w:rPr>
            <w:drawing>
              <wp:inline distT="0" distB="0" distL="0" distR="0" wp14:anchorId="26EA85BA" wp14:editId="0E18EC84">
                <wp:extent cx="1759585" cy="436245"/>
                <wp:effectExtent l="0" t="0" r="0" b="0"/>
                <wp:docPr id="1" name="Picture 3" descr="C:\Users\home\AppData\Local\Temp\HZ$D.082.3281\bioengineerin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281\bioengineering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9585" cy="436245"/>
                        </a:xfrm>
                        <a:prstGeom prst="rect">
                          <a:avLst/>
                        </a:prstGeom>
                        <a:noFill/>
                        <a:ln>
                          <a:noFill/>
                        </a:ln>
                      </pic:spPr>
                    </pic:pic>
                  </a:graphicData>
                </a:graphic>
              </wp:inline>
            </w:drawing>
          </w:r>
        </w:p>
      </w:tc>
      <w:tc>
        <w:tcPr>
          <w:tcW w:w="4535" w:type="dxa"/>
          <w:shd w:val="clear" w:color="auto" w:fill="auto"/>
          <w:vAlign w:val="center"/>
        </w:tcPr>
        <w:p w14:paraId="1CE88BFD" w14:textId="77777777" w:rsidR="00C83240" w:rsidRPr="001406A6" w:rsidRDefault="00C83240" w:rsidP="00243DED">
          <w:pPr>
            <w:pStyle w:val="a4"/>
            <w:pBdr>
              <w:bottom w:val="none" w:sz="0" w:space="0" w:color="auto"/>
            </w:pBdr>
            <w:rPr>
              <w:rFonts w:eastAsia="DengXian"/>
              <w:b/>
              <w:bCs/>
            </w:rPr>
          </w:pPr>
        </w:p>
      </w:tc>
      <w:tc>
        <w:tcPr>
          <w:tcW w:w="2273" w:type="dxa"/>
          <w:shd w:val="clear" w:color="auto" w:fill="auto"/>
          <w:vAlign w:val="center"/>
        </w:tcPr>
        <w:p w14:paraId="204F33EA" w14:textId="77777777" w:rsidR="00C83240" w:rsidRPr="001406A6" w:rsidRDefault="008C0EA2" w:rsidP="008C0EA2">
          <w:pPr>
            <w:pStyle w:val="a4"/>
            <w:pBdr>
              <w:bottom w:val="none" w:sz="0" w:space="0" w:color="auto"/>
            </w:pBdr>
            <w:jc w:val="right"/>
            <w:rPr>
              <w:rFonts w:eastAsia="DengXian"/>
              <w:b/>
              <w:bCs/>
            </w:rPr>
          </w:pPr>
          <w:r>
            <w:rPr>
              <w:rFonts w:eastAsia="DengXian"/>
              <w:b/>
              <w:bCs/>
              <w:noProof/>
            </w:rPr>
            <w:drawing>
              <wp:inline distT="0" distB="0" distL="0" distR="0" wp14:anchorId="6D36436A" wp14:editId="55C533F1">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7B21CF45" w14:textId="77777777" w:rsidR="00F55360" w:rsidRPr="00C83240" w:rsidRDefault="00F55360" w:rsidP="00822519">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47A1BBC"/>
    <w:lvl w:ilvl="0" w:tplc="14D0E944">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435EDCC8"/>
    <w:lvl w:ilvl="0" w:tplc="776A84AC">
      <w:start w:val="1"/>
      <w:numFmt w:val="decimal"/>
      <w:lvlRestart w:val="0"/>
      <w:pStyle w:val="MDPI71FootNotes"/>
      <w:lvlText w:val="%1."/>
      <w:lvlJc w:val="left"/>
      <w:pPr>
        <w:ind w:left="425" w:hanging="425"/>
      </w:pPr>
      <w:rPr>
        <w:rFonts w:hint="default"/>
        <w:vertAlign w:val="superscrip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4F5F2639"/>
    <w:multiLevelType w:val="hybridMultilevel"/>
    <w:tmpl w:val="18CA4AFA"/>
    <w:lvl w:ilvl="0" w:tplc="C7D26304">
      <w:start w:val="1"/>
      <w:numFmt w:val="decimal"/>
      <w:lvlText w:val="%1."/>
      <w:lvlJc w:val="left"/>
      <w:pPr>
        <w:ind w:left="3393" w:hanging="360"/>
      </w:pPr>
      <w:rPr>
        <w:rFonts w:hint="default"/>
      </w:rPr>
    </w:lvl>
    <w:lvl w:ilvl="1" w:tplc="04090019" w:tentative="1">
      <w:start w:val="1"/>
      <w:numFmt w:val="lowerLetter"/>
      <w:lvlText w:val="%2."/>
      <w:lvlJc w:val="left"/>
      <w:pPr>
        <w:ind w:left="4113" w:hanging="360"/>
      </w:pPr>
    </w:lvl>
    <w:lvl w:ilvl="2" w:tplc="0409001B" w:tentative="1">
      <w:start w:val="1"/>
      <w:numFmt w:val="lowerRoman"/>
      <w:lvlText w:val="%3."/>
      <w:lvlJc w:val="right"/>
      <w:pPr>
        <w:ind w:left="4833" w:hanging="180"/>
      </w:pPr>
    </w:lvl>
    <w:lvl w:ilvl="3" w:tplc="0409000F" w:tentative="1">
      <w:start w:val="1"/>
      <w:numFmt w:val="decimal"/>
      <w:lvlText w:val="%4."/>
      <w:lvlJc w:val="left"/>
      <w:pPr>
        <w:ind w:left="5553" w:hanging="360"/>
      </w:pPr>
    </w:lvl>
    <w:lvl w:ilvl="4" w:tplc="04090019" w:tentative="1">
      <w:start w:val="1"/>
      <w:numFmt w:val="lowerLetter"/>
      <w:lvlText w:val="%5."/>
      <w:lvlJc w:val="left"/>
      <w:pPr>
        <w:ind w:left="6273" w:hanging="360"/>
      </w:pPr>
    </w:lvl>
    <w:lvl w:ilvl="5" w:tplc="0409001B" w:tentative="1">
      <w:start w:val="1"/>
      <w:numFmt w:val="lowerRoman"/>
      <w:lvlText w:val="%6."/>
      <w:lvlJc w:val="right"/>
      <w:pPr>
        <w:ind w:left="6993" w:hanging="180"/>
      </w:pPr>
    </w:lvl>
    <w:lvl w:ilvl="6" w:tplc="0409000F" w:tentative="1">
      <w:start w:val="1"/>
      <w:numFmt w:val="decimal"/>
      <w:lvlText w:val="%7."/>
      <w:lvlJc w:val="left"/>
      <w:pPr>
        <w:ind w:left="7713" w:hanging="360"/>
      </w:pPr>
    </w:lvl>
    <w:lvl w:ilvl="7" w:tplc="04090019" w:tentative="1">
      <w:start w:val="1"/>
      <w:numFmt w:val="lowerLetter"/>
      <w:lvlText w:val="%8."/>
      <w:lvlJc w:val="left"/>
      <w:pPr>
        <w:ind w:left="8433" w:hanging="360"/>
      </w:pPr>
    </w:lvl>
    <w:lvl w:ilvl="8" w:tplc="0409001B" w:tentative="1">
      <w:start w:val="1"/>
      <w:numFmt w:val="lowerRoman"/>
      <w:lvlText w:val="%9."/>
      <w:lvlJc w:val="right"/>
      <w:pPr>
        <w:ind w:left="9153" w:hanging="180"/>
      </w:pPr>
    </w:lvl>
  </w:abstractNum>
  <w:abstractNum w:abstractNumId="8" w15:restartNumberingAfterBreak="0">
    <w:nsid w:val="5030756F"/>
    <w:multiLevelType w:val="hybridMultilevel"/>
    <w:tmpl w:val="56A215EE"/>
    <w:lvl w:ilvl="0" w:tplc="03A8BB5C">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66C973DD"/>
    <w:multiLevelType w:val="hybridMultilevel"/>
    <w:tmpl w:val="3C06259C"/>
    <w:lvl w:ilvl="0" w:tplc="D0107F6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2" w15:restartNumberingAfterBreak="0">
    <w:nsid w:val="68611916"/>
    <w:multiLevelType w:val="hybridMultilevel"/>
    <w:tmpl w:val="347CFEE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8086941">
    <w:abstractNumId w:val="4"/>
  </w:num>
  <w:num w:numId="2" w16cid:durableId="1203400835">
    <w:abstractNumId w:val="6"/>
  </w:num>
  <w:num w:numId="3" w16cid:durableId="818305760">
    <w:abstractNumId w:val="3"/>
  </w:num>
  <w:num w:numId="4" w16cid:durableId="2030641139">
    <w:abstractNumId w:val="5"/>
  </w:num>
  <w:num w:numId="5" w16cid:durableId="1891573500">
    <w:abstractNumId w:val="10"/>
  </w:num>
  <w:num w:numId="6" w16cid:durableId="1357197690">
    <w:abstractNumId w:val="2"/>
  </w:num>
  <w:num w:numId="7" w16cid:durableId="998965525">
    <w:abstractNumId w:val="10"/>
  </w:num>
  <w:num w:numId="8" w16cid:durableId="806312803">
    <w:abstractNumId w:val="2"/>
  </w:num>
  <w:num w:numId="9" w16cid:durableId="1053190515">
    <w:abstractNumId w:val="10"/>
  </w:num>
  <w:num w:numId="10" w16cid:durableId="1848254633">
    <w:abstractNumId w:val="2"/>
  </w:num>
  <w:num w:numId="11" w16cid:durableId="4382552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42231043">
    <w:abstractNumId w:val="0"/>
  </w:num>
  <w:num w:numId="13" w16cid:durableId="1565798757">
    <w:abstractNumId w:val="13"/>
  </w:num>
  <w:num w:numId="14" w16cid:durableId="389772331">
    <w:abstractNumId w:val="10"/>
  </w:num>
  <w:num w:numId="15" w16cid:durableId="548345631">
    <w:abstractNumId w:val="2"/>
  </w:num>
  <w:num w:numId="16" w16cid:durableId="644429501">
    <w:abstractNumId w:val="1"/>
  </w:num>
  <w:num w:numId="17" w16cid:durableId="438335662">
    <w:abstractNumId w:val="9"/>
  </w:num>
  <w:num w:numId="18" w16cid:durableId="401833297">
    <w:abstractNumId w:val="0"/>
  </w:num>
  <w:num w:numId="19" w16cid:durableId="865993010">
    <w:abstractNumId w:val="10"/>
  </w:num>
  <w:num w:numId="20" w16cid:durableId="783383059">
    <w:abstractNumId w:val="2"/>
  </w:num>
  <w:num w:numId="21" w16cid:durableId="539246511">
    <w:abstractNumId w:val="1"/>
  </w:num>
  <w:num w:numId="22" w16cid:durableId="2122994957">
    <w:abstractNumId w:val="11"/>
  </w:num>
  <w:num w:numId="23" w16cid:durableId="1866167872">
    <w:abstractNumId w:val="8"/>
  </w:num>
  <w:num w:numId="24" w16cid:durableId="1033268123">
    <w:abstractNumId w:val="8"/>
  </w:num>
  <w:num w:numId="25" w16cid:durableId="711805704">
    <w:abstractNumId w:val="8"/>
  </w:num>
  <w:num w:numId="26" w16cid:durableId="405222827">
    <w:abstractNumId w:val="8"/>
  </w:num>
  <w:num w:numId="27" w16cid:durableId="744107022">
    <w:abstractNumId w:val="8"/>
  </w:num>
  <w:num w:numId="28" w16cid:durableId="1853959014">
    <w:abstractNumId w:val="8"/>
  </w:num>
  <w:num w:numId="29" w16cid:durableId="323627107">
    <w:abstractNumId w:val="8"/>
  </w:num>
  <w:num w:numId="30" w16cid:durableId="1676763148">
    <w:abstractNumId w:val="8"/>
  </w:num>
  <w:num w:numId="31" w16cid:durableId="1925141880">
    <w:abstractNumId w:val="8"/>
  </w:num>
  <w:num w:numId="32" w16cid:durableId="2074039899">
    <w:abstractNumId w:val="8"/>
  </w:num>
  <w:num w:numId="33" w16cid:durableId="1931544757">
    <w:abstractNumId w:val="8"/>
  </w:num>
  <w:num w:numId="34" w16cid:durableId="1953129227">
    <w:abstractNumId w:val="8"/>
  </w:num>
  <w:num w:numId="35" w16cid:durableId="691760138">
    <w:abstractNumId w:val="8"/>
  </w:num>
  <w:num w:numId="36" w16cid:durableId="378675925">
    <w:abstractNumId w:val="8"/>
  </w:num>
  <w:num w:numId="37" w16cid:durableId="581833488">
    <w:abstractNumId w:val="8"/>
  </w:num>
  <w:num w:numId="38" w16cid:durableId="2031032504">
    <w:abstractNumId w:val="8"/>
  </w:num>
  <w:num w:numId="39" w16cid:durableId="591011796">
    <w:abstractNumId w:val="8"/>
  </w:num>
  <w:num w:numId="40" w16cid:durableId="191069564">
    <w:abstractNumId w:val="8"/>
  </w:num>
  <w:num w:numId="41" w16cid:durableId="1359697885">
    <w:abstractNumId w:val="11"/>
  </w:num>
  <w:num w:numId="42" w16cid:durableId="1368064260">
    <w:abstractNumId w:val="11"/>
  </w:num>
  <w:num w:numId="43" w16cid:durableId="2133552771">
    <w:abstractNumId w:val="11"/>
  </w:num>
  <w:num w:numId="44" w16cid:durableId="668606358">
    <w:abstractNumId w:val="12"/>
  </w:num>
  <w:num w:numId="45" w16cid:durableId="124999703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246">
    <w15:presenceInfo w15:providerId="AD" w15:userId="S::A246@office-365.host::68a3ab0c-22fa-4dbb-93fb-46a63636802c"/>
  </w15:person>
  <w15:person w15:author="김대열">
    <w15:presenceInfo w15:providerId="AD" w15:userId="S::D2016110304@office.kw.ac.kr::50a890a0-45e5-4f9c-ae7a-c1a80b43b7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C2MDEyNLMwMLS0MDZU0lEKTi0uzszPAykwrAUAzWWryCwAAAA="/>
  </w:docVars>
  <w:rsids>
    <w:rsidRoot w:val="00B55AF4"/>
    <w:rsid w:val="0000064C"/>
    <w:rsid w:val="0000366F"/>
    <w:rsid w:val="000075AB"/>
    <w:rsid w:val="00007AAA"/>
    <w:rsid w:val="0001041B"/>
    <w:rsid w:val="000112FE"/>
    <w:rsid w:val="0001223D"/>
    <w:rsid w:val="0001250F"/>
    <w:rsid w:val="00014BF7"/>
    <w:rsid w:val="00015337"/>
    <w:rsid w:val="000229E4"/>
    <w:rsid w:val="00022B67"/>
    <w:rsid w:val="00023D42"/>
    <w:rsid w:val="000244F3"/>
    <w:rsid w:val="0003020B"/>
    <w:rsid w:val="00030B41"/>
    <w:rsid w:val="000328D5"/>
    <w:rsid w:val="00033526"/>
    <w:rsid w:val="00034E73"/>
    <w:rsid w:val="00035569"/>
    <w:rsid w:val="00037820"/>
    <w:rsid w:val="000444DB"/>
    <w:rsid w:val="0005004B"/>
    <w:rsid w:val="00050D9D"/>
    <w:rsid w:val="00053F72"/>
    <w:rsid w:val="000540C7"/>
    <w:rsid w:val="00057FA2"/>
    <w:rsid w:val="00062865"/>
    <w:rsid w:val="00066217"/>
    <w:rsid w:val="000676DD"/>
    <w:rsid w:val="00070A45"/>
    <w:rsid w:val="00070CC7"/>
    <w:rsid w:val="00072620"/>
    <w:rsid w:val="00073A55"/>
    <w:rsid w:val="0007405B"/>
    <w:rsid w:val="00077C19"/>
    <w:rsid w:val="00080E3D"/>
    <w:rsid w:val="000812F6"/>
    <w:rsid w:val="00082708"/>
    <w:rsid w:val="00083353"/>
    <w:rsid w:val="00084B4F"/>
    <w:rsid w:val="000853FD"/>
    <w:rsid w:val="00085F70"/>
    <w:rsid w:val="00092E02"/>
    <w:rsid w:val="00093142"/>
    <w:rsid w:val="0009399C"/>
    <w:rsid w:val="00093E01"/>
    <w:rsid w:val="000A070D"/>
    <w:rsid w:val="000A08AB"/>
    <w:rsid w:val="000A102A"/>
    <w:rsid w:val="000A423A"/>
    <w:rsid w:val="000A5580"/>
    <w:rsid w:val="000A57A7"/>
    <w:rsid w:val="000A75BE"/>
    <w:rsid w:val="000B5E11"/>
    <w:rsid w:val="000B7C63"/>
    <w:rsid w:val="000C0030"/>
    <w:rsid w:val="000C02C7"/>
    <w:rsid w:val="000C387E"/>
    <w:rsid w:val="000C6DAD"/>
    <w:rsid w:val="000C7B0E"/>
    <w:rsid w:val="000D0A7B"/>
    <w:rsid w:val="000D16BC"/>
    <w:rsid w:val="000D25F2"/>
    <w:rsid w:val="000D2687"/>
    <w:rsid w:val="000D4918"/>
    <w:rsid w:val="000E0E39"/>
    <w:rsid w:val="000E14A3"/>
    <w:rsid w:val="000E557C"/>
    <w:rsid w:val="000E7141"/>
    <w:rsid w:val="000E7D7A"/>
    <w:rsid w:val="000F08CF"/>
    <w:rsid w:val="000F0EC6"/>
    <w:rsid w:val="000F0FE0"/>
    <w:rsid w:val="000F1166"/>
    <w:rsid w:val="000F4C31"/>
    <w:rsid w:val="000F58CC"/>
    <w:rsid w:val="00100E8D"/>
    <w:rsid w:val="00101088"/>
    <w:rsid w:val="00101891"/>
    <w:rsid w:val="00101E9E"/>
    <w:rsid w:val="00102244"/>
    <w:rsid w:val="00104793"/>
    <w:rsid w:val="00105005"/>
    <w:rsid w:val="001066BE"/>
    <w:rsid w:val="00107A81"/>
    <w:rsid w:val="00107B1E"/>
    <w:rsid w:val="001101AF"/>
    <w:rsid w:val="00111764"/>
    <w:rsid w:val="001129A3"/>
    <w:rsid w:val="001132DF"/>
    <w:rsid w:val="00116BC6"/>
    <w:rsid w:val="00117019"/>
    <w:rsid w:val="001230DC"/>
    <w:rsid w:val="001236B0"/>
    <w:rsid w:val="001244DB"/>
    <w:rsid w:val="00126DA5"/>
    <w:rsid w:val="00127784"/>
    <w:rsid w:val="00133D35"/>
    <w:rsid w:val="0013458D"/>
    <w:rsid w:val="00136959"/>
    <w:rsid w:val="001406A6"/>
    <w:rsid w:val="001411AB"/>
    <w:rsid w:val="00141879"/>
    <w:rsid w:val="00143492"/>
    <w:rsid w:val="00143F9E"/>
    <w:rsid w:val="0014516E"/>
    <w:rsid w:val="0014643B"/>
    <w:rsid w:val="00150D97"/>
    <w:rsid w:val="001510DF"/>
    <w:rsid w:val="00151FFA"/>
    <w:rsid w:val="00154246"/>
    <w:rsid w:val="00155D87"/>
    <w:rsid w:val="00162782"/>
    <w:rsid w:val="00163FDA"/>
    <w:rsid w:val="001648F3"/>
    <w:rsid w:val="001662D7"/>
    <w:rsid w:val="00176098"/>
    <w:rsid w:val="00182286"/>
    <w:rsid w:val="0019474D"/>
    <w:rsid w:val="00195F42"/>
    <w:rsid w:val="001964A7"/>
    <w:rsid w:val="00196FEE"/>
    <w:rsid w:val="001A015C"/>
    <w:rsid w:val="001A4699"/>
    <w:rsid w:val="001A5115"/>
    <w:rsid w:val="001A6031"/>
    <w:rsid w:val="001B0452"/>
    <w:rsid w:val="001B073D"/>
    <w:rsid w:val="001B0C74"/>
    <w:rsid w:val="001B1180"/>
    <w:rsid w:val="001B296F"/>
    <w:rsid w:val="001B7682"/>
    <w:rsid w:val="001C1A67"/>
    <w:rsid w:val="001C3ACA"/>
    <w:rsid w:val="001D08E6"/>
    <w:rsid w:val="001D21A7"/>
    <w:rsid w:val="001E2AEB"/>
    <w:rsid w:val="001E6372"/>
    <w:rsid w:val="001E6F41"/>
    <w:rsid w:val="001E7810"/>
    <w:rsid w:val="001F1672"/>
    <w:rsid w:val="001F4A87"/>
    <w:rsid w:val="001F5511"/>
    <w:rsid w:val="001F5656"/>
    <w:rsid w:val="001F7B2C"/>
    <w:rsid w:val="00200657"/>
    <w:rsid w:val="00200D71"/>
    <w:rsid w:val="00202005"/>
    <w:rsid w:val="00204D59"/>
    <w:rsid w:val="00207FEF"/>
    <w:rsid w:val="002106DC"/>
    <w:rsid w:val="00210E23"/>
    <w:rsid w:val="0021248B"/>
    <w:rsid w:val="00214AC6"/>
    <w:rsid w:val="002168EA"/>
    <w:rsid w:val="0022021E"/>
    <w:rsid w:val="0022620A"/>
    <w:rsid w:val="0022699E"/>
    <w:rsid w:val="0023066C"/>
    <w:rsid w:val="002322C5"/>
    <w:rsid w:val="002339BD"/>
    <w:rsid w:val="00233A2B"/>
    <w:rsid w:val="00243DED"/>
    <w:rsid w:val="002446AD"/>
    <w:rsid w:val="00247CD6"/>
    <w:rsid w:val="00252856"/>
    <w:rsid w:val="00255F82"/>
    <w:rsid w:val="00260FB5"/>
    <w:rsid w:val="00261FC4"/>
    <w:rsid w:val="002627A7"/>
    <w:rsid w:val="0026752E"/>
    <w:rsid w:val="002677C3"/>
    <w:rsid w:val="00273AF4"/>
    <w:rsid w:val="00275734"/>
    <w:rsid w:val="002768D7"/>
    <w:rsid w:val="0028017E"/>
    <w:rsid w:val="00282958"/>
    <w:rsid w:val="00284910"/>
    <w:rsid w:val="00285E76"/>
    <w:rsid w:val="0029061E"/>
    <w:rsid w:val="0029181A"/>
    <w:rsid w:val="00291F2B"/>
    <w:rsid w:val="00292E5E"/>
    <w:rsid w:val="002934B4"/>
    <w:rsid w:val="002967B4"/>
    <w:rsid w:val="002A11CA"/>
    <w:rsid w:val="002A14A6"/>
    <w:rsid w:val="002A19B0"/>
    <w:rsid w:val="002A525F"/>
    <w:rsid w:val="002B2965"/>
    <w:rsid w:val="002B2CA6"/>
    <w:rsid w:val="002B4230"/>
    <w:rsid w:val="002B4A91"/>
    <w:rsid w:val="002B5634"/>
    <w:rsid w:val="002B5887"/>
    <w:rsid w:val="002B67BF"/>
    <w:rsid w:val="002B6AEB"/>
    <w:rsid w:val="002C126F"/>
    <w:rsid w:val="002C3EC3"/>
    <w:rsid w:val="002C64FD"/>
    <w:rsid w:val="002D045B"/>
    <w:rsid w:val="002D075C"/>
    <w:rsid w:val="002D4729"/>
    <w:rsid w:val="002D55D8"/>
    <w:rsid w:val="002D659F"/>
    <w:rsid w:val="002D682B"/>
    <w:rsid w:val="002D6BBF"/>
    <w:rsid w:val="002D6EE4"/>
    <w:rsid w:val="002D7F10"/>
    <w:rsid w:val="002E1170"/>
    <w:rsid w:val="002E15B7"/>
    <w:rsid w:val="002E4393"/>
    <w:rsid w:val="002E4967"/>
    <w:rsid w:val="002E4A58"/>
    <w:rsid w:val="002E4C2E"/>
    <w:rsid w:val="002F0F77"/>
    <w:rsid w:val="002F2059"/>
    <w:rsid w:val="002F59EB"/>
    <w:rsid w:val="002F5CDF"/>
    <w:rsid w:val="002F6C9B"/>
    <w:rsid w:val="00300482"/>
    <w:rsid w:val="00302E19"/>
    <w:rsid w:val="00303DCF"/>
    <w:rsid w:val="00304EB1"/>
    <w:rsid w:val="00307D7C"/>
    <w:rsid w:val="00310A47"/>
    <w:rsid w:val="00311A1A"/>
    <w:rsid w:val="003231F3"/>
    <w:rsid w:val="003257AF"/>
    <w:rsid w:val="00326141"/>
    <w:rsid w:val="00326B22"/>
    <w:rsid w:val="003302F2"/>
    <w:rsid w:val="00331B6F"/>
    <w:rsid w:val="003321D2"/>
    <w:rsid w:val="00332839"/>
    <w:rsid w:val="0033328A"/>
    <w:rsid w:val="00335EF3"/>
    <w:rsid w:val="00335FD5"/>
    <w:rsid w:val="0033669E"/>
    <w:rsid w:val="00337003"/>
    <w:rsid w:val="0033735A"/>
    <w:rsid w:val="00337BAA"/>
    <w:rsid w:val="00337C0A"/>
    <w:rsid w:val="003400B0"/>
    <w:rsid w:val="00341E9F"/>
    <w:rsid w:val="003423EE"/>
    <w:rsid w:val="00342B20"/>
    <w:rsid w:val="00344277"/>
    <w:rsid w:val="0034508B"/>
    <w:rsid w:val="003450AB"/>
    <w:rsid w:val="00350DF9"/>
    <w:rsid w:val="00351379"/>
    <w:rsid w:val="0035361B"/>
    <w:rsid w:val="00361A3A"/>
    <w:rsid w:val="00366991"/>
    <w:rsid w:val="003709B0"/>
    <w:rsid w:val="00370A29"/>
    <w:rsid w:val="00371210"/>
    <w:rsid w:val="00373418"/>
    <w:rsid w:val="00377EA1"/>
    <w:rsid w:val="00380A99"/>
    <w:rsid w:val="00387AAB"/>
    <w:rsid w:val="00391E53"/>
    <w:rsid w:val="003932BB"/>
    <w:rsid w:val="00394263"/>
    <w:rsid w:val="003A1BE6"/>
    <w:rsid w:val="003A3CD6"/>
    <w:rsid w:val="003A6E85"/>
    <w:rsid w:val="003B0AE4"/>
    <w:rsid w:val="003B5E6D"/>
    <w:rsid w:val="003B66D6"/>
    <w:rsid w:val="003C00F5"/>
    <w:rsid w:val="003C21BD"/>
    <w:rsid w:val="003C4D69"/>
    <w:rsid w:val="003C5AAB"/>
    <w:rsid w:val="003C6320"/>
    <w:rsid w:val="003C65F1"/>
    <w:rsid w:val="003C74EB"/>
    <w:rsid w:val="003C7B46"/>
    <w:rsid w:val="003D0E5F"/>
    <w:rsid w:val="003D2BF0"/>
    <w:rsid w:val="003D5231"/>
    <w:rsid w:val="003E1140"/>
    <w:rsid w:val="003E2A26"/>
    <w:rsid w:val="003E7915"/>
    <w:rsid w:val="003F0DA2"/>
    <w:rsid w:val="003F13E6"/>
    <w:rsid w:val="003F1E94"/>
    <w:rsid w:val="003F2673"/>
    <w:rsid w:val="003F2C31"/>
    <w:rsid w:val="003F30C2"/>
    <w:rsid w:val="003F7B19"/>
    <w:rsid w:val="004000F3"/>
    <w:rsid w:val="00400F45"/>
    <w:rsid w:val="00401D30"/>
    <w:rsid w:val="0040399B"/>
    <w:rsid w:val="00404757"/>
    <w:rsid w:val="00410434"/>
    <w:rsid w:val="00411C28"/>
    <w:rsid w:val="0041362D"/>
    <w:rsid w:val="004204E9"/>
    <w:rsid w:val="00421491"/>
    <w:rsid w:val="00421597"/>
    <w:rsid w:val="0042503D"/>
    <w:rsid w:val="004259F1"/>
    <w:rsid w:val="004265B2"/>
    <w:rsid w:val="00430943"/>
    <w:rsid w:val="00436613"/>
    <w:rsid w:val="00436668"/>
    <w:rsid w:val="00441DD3"/>
    <w:rsid w:val="004435C2"/>
    <w:rsid w:val="00444AE9"/>
    <w:rsid w:val="00446EC7"/>
    <w:rsid w:val="004472DA"/>
    <w:rsid w:val="004511BE"/>
    <w:rsid w:val="004537CA"/>
    <w:rsid w:val="004540AE"/>
    <w:rsid w:val="0045728A"/>
    <w:rsid w:val="00461484"/>
    <w:rsid w:val="00462416"/>
    <w:rsid w:val="00463E24"/>
    <w:rsid w:val="00464511"/>
    <w:rsid w:val="004662DE"/>
    <w:rsid w:val="004705D5"/>
    <w:rsid w:val="00471E7A"/>
    <w:rsid w:val="004724D4"/>
    <w:rsid w:val="00474BE9"/>
    <w:rsid w:val="004772B1"/>
    <w:rsid w:val="0047732B"/>
    <w:rsid w:val="00477486"/>
    <w:rsid w:val="00482F70"/>
    <w:rsid w:val="00484E79"/>
    <w:rsid w:val="0048668F"/>
    <w:rsid w:val="00486846"/>
    <w:rsid w:val="00487BE2"/>
    <w:rsid w:val="004917E3"/>
    <w:rsid w:val="004967B3"/>
    <w:rsid w:val="0049714B"/>
    <w:rsid w:val="004A0159"/>
    <w:rsid w:val="004A13D6"/>
    <w:rsid w:val="004A2A54"/>
    <w:rsid w:val="004A3B63"/>
    <w:rsid w:val="004A5E50"/>
    <w:rsid w:val="004A7C4C"/>
    <w:rsid w:val="004B3323"/>
    <w:rsid w:val="004B6F85"/>
    <w:rsid w:val="004C0556"/>
    <w:rsid w:val="004C085A"/>
    <w:rsid w:val="004C0C83"/>
    <w:rsid w:val="004C1EF4"/>
    <w:rsid w:val="004C2BFA"/>
    <w:rsid w:val="004C2CC2"/>
    <w:rsid w:val="004C37DC"/>
    <w:rsid w:val="004C3ABD"/>
    <w:rsid w:val="004C5973"/>
    <w:rsid w:val="004C5E98"/>
    <w:rsid w:val="004D0A0B"/>
    <w:rsid w:val="004D1192"/>
    <w:rsid w:val="004D33AA"/>
    <w:rsid w:val="004D6983"/>
    <w:rsid w:val="004F02BB"/>
    <w:rsid w:val="004F03DE"/>
    <w:rsid w:val="004F1AE5"/>
    <w:rsid w:val="004F1DF4"/>
    <w:rsid w:val="004F2489"/>
    <w:rsid w:val="004F3ADF"/>
    <w:rsid w:val="004F4882"/>
    <w:rsid w:val="004F5B2B"/>
    <w:rsid w:val="00500C88"/>
    <w:rsid w:val="005010A4"/>
    <w:rsid w:val="00506127"/>
    <w:rsid w:val="005064AE"/>
    <w:rsid w:val="00507365"/>
    <w:rsid w:val="00510692"/>
    <w:rsid w:val="005109EA"/>
    <w:rsid w:val="00510A66"/>
    <w:rsid w:val="00511601"/>
    <w:rsid w:val="005126BC"/>
    <w:rsid w:val="00514040"/>
    <w:rsid w:val="005146F0"/>
    <w:rsid w:val="00514DDF"/>
    <w:rsid w:val="005223F8"/>
    <w:rsid w:val="00522E5B"/>
    <w:rsid w:val="00523F35"/>
    <w:rsid w:val="00530325"/>
    <w:rsid w:val="00531324"/>
    <w:rsid w:val="00532DD7"/>
    <w:rsid w:val="00534259"/>
    <w:rsid w:val="00536CB3"/>
    <w:rsid w:val="005402EE"/>
    <w:rsid w:val="005407EF"/>
    <w:rsid w:val="00540844"/>
    <w:rsid w:val="0054144A"/>
    <w:rsid w:val="00542BFB"/>
    <w:rsid w:val="00544204"/>
    <w:rsid w:val="00544E24"/>
    <w:rsid w:val="005507C0"/>
    <w:rsid w:val="00550AFD"/>
    <w:rsid w:val="00550EDA"/>
    <w:rsid w:val="00552177"/>
    <w:rsid w:val="00552B73"/>
    <w:rsid w:val="00552F4E"/>
    <w:rsid w:val="00553EE0"/>
    <w:rsid w:val="00553FE2"/>
    <w:rsid w:val="00554C96"/>
    <w:rsid w:val="00556383"/>
    <w:rsid w:val="00556DB1"/>
    <w:rsid w:val="00561377"/>
    <w:rsid w:val="00561EF4"/>
    <w:rsid w:val="00564D7E"/>
    <w:rsid w:val="00567651"/>
    <w:rsid w:val="0057004F"/>
    <w:rsid w:val="00570963"/>
    <w:rsid w:val="00570BB1"/>
    <w:rsid w:val="00571494"/>
    <w:rsid w:val="00571CBE"/>
    <w:rsid w:val="00572506"/>
    <w:rsid w:val="005831A6"/>
    <w:rsid w:val="00586B1F"/>
    <w:rsid w:val="00587666"/>
    <w:rsid w:val="00591142"/>
    <w:rsid w:val="00591C2F"/>
    <w:rsid w:val="0059440A"/>
    <w:rsid w:val="00594987"/>
    <w:rsid w:val="005967D2"/>
    <w:rsid w:val="005A0788"/>
    <w:rsid w:val="005A1B16"/>
    <w:rsid w:val="005A21EE"/>
    <w:rsid w:val="005A2841"/>
    <w:rsid w:val="005A5921"/>
    <w:rsid w:val="005A77A5"/>
    <w:rsid w:val="005A7BD7"/>
    <w:rsid w:val="005B0442"/>
    <w:rsid w:val="005B2540"/>
    <w:rsid w:val="005B4345"/>
    <w:rsid w:val="005B59A1"/>
    <w:rsid w:val="005B6273"/>
    <w:rsid w:val="005B6BED"/>
    <w:rsid w:val="005C04C4"/>
    <w:rsid w:val="005C2D20"/>
    <w:rsid w:val="005C734E"/>
    <w:rsid w:val="005D2026"/>
    <w:rsid w:val="005D49F2"/>
    <w:rsid w:val="005E05F3"/>
    <w:rsid w:val="005E1EEC"/>
    <w:rsid w:val="005E2362"/>
    <w:rsid w:val="005E2D5F"/>
    <w:rsid w:val="005E2FAE"/>
    <w:rsid w:val="005E5FDA"/>
    <w:rsid w:val="005E61FA"/>
    <w:rsid w:val="005F16C5"/>
    <w:rsid w:val="005F3398"/>
    <w:rsid w:val="005F6147"/>
    <w:rsid w:val="006006BF"/>
    <w:rsid w:val="006006D6"/>
    <w:rsid w:val="006017FD"/>
    <w:rsid w:val="00602BCB"/>
    <w:rsid w:val="006034F7"/>
    <w:rsid w:val="0060505D"/>
    <w:rsid w:val="00605855"/>
    <w:rsid w:val="00605E56"/>
    <w:rsid w:val="0061059B"/>
    <w:rsid w:val="00611EF8"/>
    <w:rsid w:val="0061392B"/>
    <w:rsid w:val="00613AAB"/>
    <w:rsid w:val="00614F91"/>
    <w:rsid w:val="0061505D"/>
    <w:rsid w:val="0061583A"/>
    <w:rsid w:val="00615CC8"/>
    <w:rsid w:val="00615D62"/>
    <w:rsid w:val="00617440"/>
    <w:rsid w:val="006214DD"/>
    <w:rsid w:val="00625991"/>
    <w:rsid w:val="006273F5"/>
    <w:rsid w:val="00627D0C"/>
    <w:rsid w:val="0063103D"/>
    <w:rsid w:val="006332EB"/>
    <w:rsid w:val="006335B7"/>
    <w:rsid w:val="006356A2"/>
    <w:rsid w:val="006407B8"/>
    <w:rsid w:val="0064272A"/>
    <w:rsid w:val="006429C9"/>
    <w:rsid w:val="006431F2"/>
    <w:rsid w:val="006512B2"/>
    <w:rsid w:val="0065392F"/>
    <w:rsid w:val="0065541E"/>
    <w:rsid w:val="00657989"/>
    <w:rsid w:val="006607CE"/>
    <w:rsid w:val="00660E1A"/>
    <w:rsid w:val="0066150D"/>
    <w:rsid w:val="00662117"/>
    <w:rsid w:val="006626BC"/>
    <w:rsid w:val="00671CE7"/>
    <w:rsid w:val="006722F5"/>
    <w:rsid w:val="00673056"/>
    <w:rsid w:val="00673146"/>
    <w:rsid w:val="00673D6E"/>
    <w:rsid w:val="006740D4"/>
    <w:rsid w:val="006749F2"/>
    <w:rsid w:val="00675539"/>
    <w:rsid w:val="00683B45"/>
    <w:rsid w:val="00687135"/>
    <w:rsid w:val="006874E3"/>
    <w:rsid w:val="00687C55"/>
    <w:rsid w:val="00692178"/>
    <w:rsid w:val="00692393"/>
    <w:rsid w:val="00692AD1"/>
    <w:rsid w:val="00693B81"/>
    <w:rsid w:val="00697A1A"/>
    <w:rsid w:val="006A0996"/>
    <w:rsid w:val="006A2C25"/>
    <w:rsid w:val="006A2C87"/>
    <w:rsid w:val="006A3464"/>
    <w:rsid w:val="006A3F6F"/>
    <w:rsid w:val="006A4E1C"/>
    <w:rsid w:val="006A66FB"/>
    <w:rsid w:val="006B072C"/>
    <w:rsid w:val="006B0759"/>
    <w:rsid w:val="006B14BC"/>
    <w:rsid w:val="006B3CA6"/>
    <w:rsid w:val="006B6FED"/>
    <w:rsid w:val="006C04CB"/>
    <w:rsid w:val="006C25DF"/>
    <w:rsid w:val="006C54C4"/>
    <w:rsid w:val="006C6781"/>
    <w:rsid w:val="006C73BF"/>
    <w:rsid w:val="006D0DD0"/>
    <w:rsid w:val="006D265D"/>
    <w:rsid w:val="006D3034"/>
    <w:rsid w:val="006D3F64"/>
    <w:rsid w:val="006D49DB"/>
    <w:rsid w:val="006D4BDD"/>
    <w:rsid w:val="006D7527"/>
    <w:rsid w:val="006E2C2D"/>
    <w:rsid w:val="006E6B5B"/>
    <w:rsid w:val="006F1FFB"/>
    <w:rsid w:val="006F379E"/>
    <w:rsid w:val="006F39C8"/>
    <w:rsid w:val="006F3C67"/>
    <w:rsid w:val="006F4037"/>
    <w:rsid w:val="006F442F"/>
    <w:rsid w:val="006F6006"/>
    <w:rsid w:val="006F6A84"/>
    <w:rsid w:val="006F7236"/>
    <w:rsid w:val="00700388"/>
    <w:rsid w:val="00700450"/>
    <w:rsid w:val="0070099B"/>
    <w:rsid w:val="00704592"/>
    <w:rsid w:val="00705798"/>
    <w:rsid w:val="007062E1"/>
    <w:rsid w:val="00706C8A"/>
    <w:rsid w:val="00710512"/>
    <w:rsid w:val="00721E17"/>
    <w:rsid w:val="00722D88"/>
    <w:rsid w:val="00723017"/>
    <w:rsid w:val="00725ADA"/>
    <w:rsid w:val="00726ADB"/>
    <w:rsid w:val="00736059"/>
    <w:rsid w:val="007370BF"/>
    <w:rsid w:val="00743F42"/>
    <w:rsid w:val="00744211"/>
    <w:rsid w:val="007463C6"/>
    <w:rsid w:val="00746A7C"/>
    <w:rsid w:val="00746C2F"/>
    <w:rsid w:val="007523EC"/>
    <w:rsid w:val="00752735"/>
    <w:rsid w:val="00753F37"/>
    <w:rsid w:val="00754BE3"/>
    <w:rsid w:val="00754E0B"/>
    <w:rsid w:val="007552B1"/>
    <w:rsid w:val="0075545A"/>
    <w:rsid w:val="00755A93"/>
    <w:rsid w:val="00765105"/>
    <w:rsid w:val="00770615"/>
    <w:rsid w:val="00771D92"/>
    <w:rsid w:val="00771F8B"/>
    <w:rsid w:val="00772562"/>
    <w:rsid w:val="00773EAE"/>
    <w:rsid w:val="007803D9"/>
    <w:rsid w:val="007816E2"/>
    <w:rsid w:val="00786655"/>
    <w:rsid w:val="007879B3"/>
    <w:rsid w:val="007913BD"/>
    <w:rsid w:val="00791794"/>
    <w:rsid w:val="007A3779"/>
    <w:rsid w:val="007A4179"/>
    <w:rsid w:val="007A6062"/>
    <w:rsid w:val="007A772D"/>
    <w:rsid w:val="007B044A"/>
    <w:rsid w:val="007B5813"/>
    <w:rsid w:val="007B5CF3"/>
    <w:rsid w:val="007C14BE"/>
    <w:rsid w:val="007C2A93"/>
    <w:rsid w:val="007C56A5"/>
    <w:rsid w:val="007C5856"/>
    <w:rsid w:val="007C66B9"/>
    <w:rsid w:val="007C6A83"/>
    <w:rsid w:val="007C7A67"/>
    <w:rsid w:val="007D190A"/>
    <w:rsid w:val="007D3579"/>
    <w:rsid w:val="007D4AAE"/>
    <w:rsid w:val="007D6877"/>
    <w:rsid w:val="007D6C7F"/>
    <w:rsid w:val="007D7CC3"/>
    <w:rsid w:val="007E00E9"/>
    <w:rsid w:val="007E1E4E"/>
    <w:rsid w:val="007E5DB8"/>
    <w:rsid w:val="007F1343"/>
    <w:rsid w:val="007F2B75"/>
    <w:rsid w:val="007F431F"/>
    <w:rsid w:val="007F517E"/>
    <w:rsid w:val="007F70F0"/>
    <w:rsid w:val="007F7A66"/>
    <w:rsid w:val="007F7C4A"/>
    <w:rsid w:val="007F7D57"/>
    <w:rsid w:val="00805DA3"/>
    <w:rsid w:val="008116A8"/>
    <w:rsid w:val="00812827"/>
    <w:rsid w:val="008160C4"/>
    <w:rsid w:val="00820668"/>
    <w:rsid w:val="0082131F"/>
    <w:rsid w:val="00822519"/>
    <w:rsid w:val="00822E4E"/>
    <w:rsid w:val="008264A0"/>
    <w:rsid w:val="00826D1B"/>
    <w:rsid w:val="00831465"/>
    <w:rsid w:val="00837676"/>
    <w:rsid w:val="00837820"/>
    <w:rsid w:val="008402F8"/>
    <w:rsid w:val="00842F3C"/>
    <w:rsid w:val="008433DB"/>
    <w:rsid w:val="008445A3"/>
    <w:rsid w:val="00844B06"/>
    <w:rsid w:val="00845705"/>
    <w:rsid w:val="00845F7D"/>
    <w:rsid w:val="00846414"/>
    <w:rsid w:val="00847310"/>
    <w:rsid w:val="00847805"/>
    <w:rsid w:val="00850454"/>
    <w:rsid w:val="00854CF9"/>
    <w:rsid w:val="00856624"/>
    <w:rsid w:val="0085709C"/>
    <w:rsid w:val="00861724"/>
    <w:rsid w:val="0086556F"/>
    <w:rsid w:val="00871062"/>
    <w:rsid w:val="0087196B"/>
    <w:rsid w:val="008744BE"/>
    <w:rsid w:val="00874AB9"/>
    <w:rsid w:val="008761E0"/>
    <w:rsid w:val="0087707C"/>
    <w:rsid w:val="00880BD2"/>
    <w:rsid w:val="008814E3"/>
    <w:rsid w:val="008816FC"/>
    <w:rsid w:val="00882BBE"/>
    <w:rsid w:val="008850F9"/>
    <w:rsid w:val="00885C8A"/>
    <w:rsid w:val="00891D56"/>
    <w:rsid w:val="00895766"/>
    <w:rsid w:val="008A1B10"/>
    <w:rsid w:val="008A544E"/>
    <w:rsid w:val="008A6DA1"/>
    <w:rsid w:val="008A7032"/>
    <w:rsid w:val="008A7098"/>
    <w:rsid w:val="008B2F34"/>
    <w:rsid w:val="008B538D"/>
    <w:rsid w:val="008B54D9"/>
    <w:rsid w:val="008B595B"/>
    <w:rsid w:val="008B63D7"/>
    <w:rsid w:val="008B7CA5"/>
    <w:rsid w:val="008C0EA2"/>
    <w:rsid w:val="008C2CAB"/>
    <w:rsid w:val="008C76E8"/>
    <w:rsid w:val="008D2C09"/>
    <w:rsid w:val="008E427E"/>
    <w:rsid w:val="008E5FB3"/>
    <w:rsid w:val="008F0F61"/>
    <w:rsid w:val="008F10C7"/>
    <w:rsid w:val="008F518D"/>
    <w:rsid w:val="008F6087"/>
    <w:rsid w:val="008F69FE"/>
    <w:rsid w:val="009016D5"/>
    <w:rsid w:val="009022DC"/>
    <w:rsid w:val="009028A1"/>
    <w:rsid w:val="00904088"/>
    <w:rsid w:val="009131BC"/>
    <w:rsid w:val="009135B1"/>
    <w:rsid w:val="009155D5"/>
    <w:rsid w:val="00915FD2"/>
    <w:rsid w:val="00916BD8"/>
    <w:rsid w:val="009216D2"/>
    <w:rsid w:val="00922B32"/>
    <w:rsid w:val="00925C0E"/>
    <w:rsid w:val="0092760E"/>
    <w:rsid w:val="009309BC"/>
    <w:rsid w:val="009331C1"/>
    <w:rsid w:val="00933EB0"/>
    <w:rsid w:val="009351FC"/>
    <w:rsid w:val="009354C9"/>
    <w:rsid w:val="00942FAA"/>
    <w:rsid w:val="0094709A"/>
    <w:rsid w:val="00947616"/>
    <w:rsid w:val="00951861"/>
    <w:rsid w:val="009530D9"/>
    <w:rsid w:val="009536D6"/>
    <w:rsid w:val="00954F8F"/>
    <w:rsid w:val="00954FBA"/>
    <w:rsid w:val="00960461"/>
    <w:rsid w:val="00960FFF"/>
    <w:rsid w:val="00961682"/>
    <w:rsid w:val="0096299B"/>
    <w:rsid w:val="009631E0"/>
    <w:rsid w:val="00971DC4"/>
    <w:rsid w:val="009749D6"/>
    <w:rsid w:val="00975C89"/>
    <w:rsid w:val="00976158"/>
    <w:rsid w:val="00977417"/>
    <w:rsid w:val="009801FE"/>
    <w:rsid w:val="00981B45"/>
    <w:rsid w:val="0098386A"/>
    <w:rsid w:val="00986226"/>
    <w:rsid w:val="0098661B"/>
    <w:rsid w:val="009913B7"/>
    <w:rsid w:val="0099268D"/>
    <w:rsid w:val="0099578E"/>
    <w:rsid w:val="00996257"/>
    <w:rsid w:val="009A45B8"/>
    <w:rsid w:val="009A621C"/>
    <w:rsid w:val="009A63A6"/>
    <w:rsid w:val="009A67CC"/>
    <w:rsid w:val="009A79F4"/>
    <w:rsid w:val="009B162B"/>
    <w:rsid w:val="009B186D"/>
    <w:rsid w:val="009B3EDB"/>
    <w:rsid w:val="009B535F"/>
    <w:rsid w:val="009B6CBD"/>
    <w:rsid w:val="009C2133"/>
    <w:rsid w:val="009C26AB"/>
    <w:rsid w:val="009C453D"/>
    <w:rsid w:val="009C6A3E"/>
    <w:rsid w:val="009D2114"/>
    <w:rsid w:val="009D3445"/>
    <w:rsid w:val="009D6FE8"/>
    <w:rsid w:val="009D7DFD"/>
    <w:rsid w:val="009E0712"/>
    <w:rsid w:val="009E3F17"/>
    <w:rsid w:val="009E4544"/>
    <w:rsid w:val="009E55CB"/>
    <w:rsid w:val="009F177F"/>
    <w:rsid w:val="009F26C8"/>
    <w:rsid w:val="009F3810"/>
    <w:rsid w:val="009F4874"/>
    <w:rsid w:val="009F546B"/>
    <w:rsid w:val="009F70E6"/>
    <w:rsid w:val="009F79BB"/>
    <w:rsid w:val="00A02937"/>
    <w:rsid w:val="00A036BE"/>
    <w:rsid w:val="00A0471B"/>
    <w:rsid w:val="00A065C8"/>
    <w:rsid w:val="00A07141"/>
    <w:rsid w:val="00A10776"/>
    <w:rsid w:val="00A15A1A"/>
    <w:rsid w:val="00A21293"/>
    <w:rsid w:val="00A2221F"/>
    <w:rsid w:val="00A2391F"/>
    <w:rsid w:val="00A25305"/>
    <w:rsid w:val="00A2721E"/>
    <w:rsid w:val="00A27482"/>
    <w:rsid w:val="00A36F48"/>
    <w:rsid w:val="00A37BA3"/>
    <w:rsid w:val="00A402CE"/>
    <w:rsid w:val="00A41AD1"/>
    <w:rsid w:val="00A4303D"/>
    <w:rsid w:val="00A433F4"/>
    <w:rsid w:val="00A463B4"/>
    <w:rsid w:val="00A4749C"/>
    <w:rsid w:val="00A5047A"/>
    <w:rsid w:val="00A54767"/>
    <w:rsid w:val="00A551DC"/>
    <w:rsid w:val="00A5674F"/>
    <w:rsid w:val="00A6112A"/>
    <w:rsid w:val="00A620E4"/>
    <w:rsid w:val="00A65239"/>
    <w:rsid w:val="00A65A2F"/>
    <w:rsid w:val="00A7250E"/>
    <w:rsid w:val="00A73EEC"/>
    <w:rsid w:val="00A74F37"/>
    <w:rsid w:val="00A815E4"/>
    <w:rsid w:val="00A83180"/>
    <w:rsid w:val="00A8326B"/>
    <w:rsid w:val="00A8635F"/>
    <w:rsid w:val="00A87254"/>
    <w:rsid w:val="00A87835"/>
    <w:rsid w:val="00A9615C"/>
    <w:rsid w:val="00AA1615"/>
    <w:rsid w:val="00AA3410"/>
    <w:rsid w:val="00AA360F"/>
    <w:rsid w:val="00AA418F"/>
    <w:rsid w:val="00AA484E"/>
    <w:rsid w:val="00AA6A24"/>
    <w:rsid w:val="00AA7BFD"/>
    <w:rsid w:val="00AB03A4"/>
    <w:rsid w:val="00AB122E"/>
    <w:rsid w:val="00AB4FB0"/>
    <w:rsid w:val="00AB5080"/>
    <w:rsid w:val="00AB51BE"/>
    <w:rsid w:val="00AB6906"/>
    <w:rsid w:val="00AC2128"/>
    <w:rsid w:val="00AC2420"/>
    <w:rsid w:val="00AC3E6E"/>
    <w:rsid w:val="00AC58A1"/>
    <w:rsid w:val="00AC5D8F"/>
    <w:rsid w:val="00AD3FF4"/>
    <w:rsid w:val="00AD5C46"/>
    <w:rsid w:val="00AD7F2F"/>
    <w:rsid w:val="00AE2316"/>
    <w:rsid w:val="00AE289A"/>
    <w:rsid w:val="00AE41A1"/>
    <w:rsid w:val="00AE6A0D"/>
    <w:rsid w:val="00AF0D14"/>
    <w:rsid w:val="00AF0E6E"/>
    <w:rsid w:val="00AF234D"/>
    <w:rsid w:val="00AF48C1"/>
    <w:rsid w:val="00AF556B"/>
    <w:rsid w:val="00AF5C99"/>
    <w:rsid w:val="00B07C53"/>
    <w:rsid w:val="00B10955"/>
    <w:rsid w:val="00B10E9E"/>
    <w:rsid w:val="00B11691"/>
    <w:rsid w:val="00B117C4"/>
    <w:rsid w:val="00B122EF"/>
    <w:rsid w:val="00B126A8"/>
    <w:rsid w:val="00B13E5C"/>
    <w:rsid w:val="00B156E4"/>
    <w:rsid w:val="00B15915"/>
    <w:rsid w:val="00B15FBD"/>
    <w:rsid w:val="00B1645B"/>
    <w:rsid w:val="00B17C9F"/>
    <w:rsid w:val="00B25F7D"/>
    <w:rsid w:val="00B27DFC"/>
    <w:rsid w:val="00B303FC"/>
    <w:rsid w:val="00B30455"/>
    <w:rsid w:val="00B3080C"/>
    <w:rsid w:val="00B31DE5"/>
    <w:rsid w:val="00B31ED8"/>
    <w:rsid w:val="00B33CA5"/>
    <w:rsid w:val="00B34C78"/>
    <w:rsid w:val="00B3506B"/>
    <w:rsid w:val="00B35133"/>
    <w:rsid w:val="00B36896"/>
    <w:rsid w:val="00B37111"/>
    <w:rsid w:val="00B407F0"/>
    <w:rsid w:val="00B449A2"/>
    <w:rsid w:val="00B50A99"/>
    <w:rsid w:val="00B51DB1"/>
    <w:rsid w:val="00B53B35"/>
    <w:rsid w:val="00B55AF4"/>
    <w:rsid w:val="00B61723"/>
    <w:rsid w:val="00B61E74"/>
    <w:rsid w:val="00B63E4D"/>
    <w:rsid w:val="00B65301"/>
    <w:rsid w:val="00B660BD"/>
    <w:rsid w:val="00B67E7F"/>
    <w:rsid w:val="00B74120"/>
    <w:rsid w:val="00B744CA"/>
    <w:rsid w:val="00B75A48"/>
    <w:rsid w:val="00B75BFF"/>
    <w:rsid w:val="00B76B32"/>
    <w:rsid w:val="00B77153"/>
    <w:rsid w:val="00B81670"/>
    <w:rsid w:val="00B81B67"/>
    <w:rsid w:val="00B82660"/>
    <w:rsid w:val="00B83312"/>
    <w:rsid w:val="00B8645E"/>
    <w:rsid w:val="00B874EF"/>
    <w:rsid w:val="00B87681"/>
    <w:rsid w:val="00B908E3"/>
    <w:rsid w:val="00B90BCD"/>
    <w:rsid w:val="00B93652"/>
    <w:rsid w:val="00B939E4"/>
    <w:rsid w:val="00B94F57"/>
    <w:rsid w:val="00B95481"/>
    <w:rsid w:val="00B963DB"/>
    <w:rsid w:val="00B96D09"/>
    <w:rsid w:val="00B9788F"/>
    <w:rsid w:val="00BA0359"/>
    <w:rsid w:val="00BA30E5"/>
    <w:rsid w:val="00BA317A"/>
    <w:rsid w:val="00BA395C"/>
    <w:rsid w:val="00BA78AC"/>
    <w:rsid w:val="00BA7ABC"/>
    <w:rsid w:val="00BB0E13"/>
    <w:rsid w:val="00BB3084"/>
    <w:rsid w:val="00BB4C8C"/>
    <w:rsid w:val="00BB4E76"/>
    <w:rsid w:val="00BB6861"/>
    <w:rsid w:val="00BB7A10"/>
    <w:rsid w:val="00BC1982"/>
    <w:rsid w:val="00BD277E"/>
    <w:rsid w:val="00BD284C"/>
    <w:rsid w:val="00BD4F59"/>
    <w:rsid w:val="00BD7652"/>
    <w:rsid w:val="00BE2B58"/>
    <w:rsid w:val="00BE42C6"/>
    <w:rsid w:val="00BE56E2"/>
    <w:rsid w:val="00BF19CF"/>
    <w:rsid w:val="00BF33A6"/>
    <w:rsid w:val="00BF5420"/>
    <w:rsid w:val="00C02966"/>
    <w:rsid w:val="00C0475E"/>
    <w:rsid w:val="00C047A8"/>
    <w:rsid w:val="00C06AE0"/>
    <w:rsid w:val="00C125A4"/>
    <w:rsid w:val="00C13B6D"/>
    <w:rsid w:val="00C149A9"/>
    <w:rsid w:val="00C16B07"/>
    <w:rsid w:val="00C16B7B"/>
    <w:rsid w:val="00C16F6A"/>
    <w:rsid w:val="00C172C1"/>
    <w:rsid w:val="00C20FC3"/>
    <w:rsid w:val="00C23EE3"/>
    <w:rsid w:val="00C27F10"/>
    <w:rsid w:val="00C4337C"/>
    <w:rsid w:val="00C45DBD"/>
    <w:rsid w:val="00C477B5"/>
    <w:rsid w:val="00C51717"/>
    <w:rsid w:val="00C54B6A"/>
    <w:rsid w:val="00C54CA9"/>
    <w:rsid w:val="00C56A9D"/>
    <w:rsid w:val="00C5718A"/>
    <w:rsid w:val="00C6282B"/>
    <w:rsid w:val="00C628B8"/>
    <w:rsid w:val="00C62911"/>
    <w:rsid w:val="00C63A17"/>
    <w:rsid w:val="00C64B52"/>
    <w:rsid w:val="00C669CF"/>
    <w:rsid w:val="00C67FEE"/>
    <w:rsid w:val="00C71457"/>
    <w:rsid w:val="00C7173A"/>
    <w:rsid w:val="00C718A8"/>
    <w:rsid w:val="00C71EB9"/>
    <w:rsid w:val="00C72DB8"/>
    <w:rsid w:val="00C73942"/>
    <w:rsid w:val="00C74C92"/>
    <w:rsid w:val="00C76427"/>
    <w:rsid w:val="00C76FF8"/>
    <w:rsid w:val="00C80CF2"/>
    <w:rsid w:val="00C83240"/>
    <w:rsid w:val="00C83760"/>
    <w:rsid w:val="00C83CA4"/>
    <w:rsid w:val="00C918D4"/>
    <w:rsid w:val="00C943DD"/>
    <w:rsid w:val="00C95694"/>
    <w:rsid w:val="00C9610E"/>
    <w:rsid w:val="00C96857"/>
    <w:rsid w:val="00CA07B6"/>
    <w:rsid w:val="00CA1DE6"/>
    <w:rsid w:val="00CA2FCF"/>
    <w:rsid w:val="00CA770F"/>
    <w:rsid w:val="00CA7889"/>
    <w:rsid w:val="00CB01EA"/>
    <w:rsid w:val="00CB0DB9"/>
    <w:rsid w:val="00CB543C"/>
    <w:rsid w:val="00CB616B"/>
    <w:rsid w:val="00CB6F65"/>
    <w:rsid w:val="00CC211A"/>
    <w:rsid w:val="00CD25BD"/>
    <w:rsid w:val="00CD2A36"/>
    <w:rsid w:val="00CD390E"/>
    <w:rsid w:val="00CD4ED6"/>
    <w:rsid w:val="00CD5012"/>
    <w:rsid w:val="00CD5083"/>
    <w:rsid w:val="00CD5530"/>
    <w:rsid w:val="00CD7BD4"/>
    <w:rsid w:val="00CE2697"/>
    <w:rsid w:val="00CE3A47"/>
    <w:rsid w:val="00CE3CA5"/>
    <w:rsid w:val="00CE3F2D"/>
    <w:rsid w:val="00CF07F8"/>
    <w:rsid w:val="00CF0BBC"/>
    <w:rsid w:val="00CF573D"/>
    <w:rsid w:val="00D00482"/>
    <w:rsid w:val="00D007BC"/>
    <w:rsid w:val="00D0104C"/>
    <w:rsid w:val="00D0454D"/>
    <w:rsid w:val="00D06EAA"/>
    <w:rsid w:val="00D07167"/>
    <w:rsid w:val="00D1138F"/>
    <w:rsid w:val="00D124A8"/>
    <w:rsid w:val="00D126B2"/>
    <w:rsid w:val="00D13F63"/>
    <w:rsid w:val="00D20877"/>
    <w:rsid w:val="00D21F38"/>
    <w:rsid w:val="00D27A9E"/>
    <w:rsid w:val="00D27E5E"/>
    <w:rsid w:val="00D30DA8"/>
    <w:rsid w:val="00D3284E"/>
    <w:rsid w:val="00D337E9"/>
    <w:rsid w:val="00D4075A"/>
    <w:rsid w:val="00D4192A"/>
    <w:rsid w:val="00D41AAD"/>
    <w:rsid w:val="00D43DBC"/>
    <w:rsid w:val="00D44F72"/>
    <w:rsid w:val="00D45AE8"/>
    <w:rsid w:val="00D4777E"/>
    <w:rsid w:val="00D507D0"/>
    <w:rsid w:val="00D511F0"/>
    <w:rsid w:val="00D529D9"/>
    <w:rsid w:val="00D55451"/>
    <w:rsid w:val="00D60561"/>
    <w:rsid w:val="00D61867"/>
    <w:rsid w:val="00D618E3"/>
    <w:rsid w:val="00D64D16"/>
    <w:rsid w:val="00D661CC"/>
    <w:rsid w:val="00D70703"/>
    <w:rsid w:val="00D717BA"/>
    <w:rsid w:val="00D73509"/>
    <w:rsid w:val="00D779AD"/>
    <w:rsid w:val="00D81899"/>
    <w:rsid w:val="00D82B32"/>
    <w:rsid w:val="00D836C2"/>
    <w:rsid w:val="00D83CF0"/>
    <w:rsid w:val="00D84D8E"/>
    <w:rsid w:val="00D850EA"/>
    <w:rsid w:val="00D854B2"/>
    <w:rsid w:val="00D85E13"/>
    <w:rsid w:val="00D93772"/>
    <w:rsid w:val="00D94BFD"/>
    <w:rsid w:val="00D97B83"/>
    <w:rsid w:val="00DA131B"/>
    <w:rsid w:val="00DA139D"/>
    <w:rsid w:val="00DA164C"/>
    <w:rsid w:val="00DA2463"/>
    <w:rsid w:val="00DB1E64"/>
    <w:rsid w:val="00DB3F2B"/>
    <w:rsid w:val="00DB4782"/>
    <w:rsid w:val="00DC2D67"/>
    <w:rsid w:val="00DC3B75"/>
    <w:rsid w:val="00DC474C"/>
    <w:rsid w:val="00DC6C02"/>
    <w:rsid w:val="00DC7C36"/>
    <w:rsid w:val="00DC7D66"/>
    <w:rsid w:val="00DD0190"/>
    <w:rsid w:val="00DD01C9"/>
    <w:rsid w:val="00DD1325"/>
    <w:rsid w:val="00DD3B65"/>
    <w:rsid w:val="00DD4568"/>
    <w:rsid w:val="00DD6128"/>
    <w:rsid w:val="00DE0CCE"/>
    <w:rsid w:val="00DE251E"/>
    <w:rsid w:val="00DE2797"/>
    <w:rsid w:val="00DE488A"/>
    <w:rsid w:val="00DE7473"/>
    <w:rsid w:val="00DF0DD7"/>
    <w:rsid w:val="00DF3D5F"/>
    <w:rsid w:val="00E02C7E"/>
    <w:rsid w:val="00E03717"/>
    <w:rsid w:val="00E06282"/>
    <w:rsid w:val="00E062E6"/>
    <w:rsid w:val="00E064A9"/>
    <w:rsid w:val="00E06D95"/>
    <w:rsid w:val="00E1421C"/>
    <w:rsid w:val="00E16A2C"/>
    <w:rsid w:val="00E1724C"/>
    <w:rsid w:val="00E1753F"/>
    <w:rsid w:val="00E20684"/>
    <w:rsid w:val="00E22B84"/>
    <w:rsid w:val="00E24016"/>
    <w:rsid w:val="00E24DDF"/>
    <w:rsid w:val="00E30FDD"/>
    <w:rsid w:val="00E318AB"/>
    <w:rsid w:val="00E363FC"/>
    <w:rsid w:val="00E36844"/>
    <w:rsid w:val="00E42134"/>
    <w:rsid w:val="00E43E90"/>
    <w:rsid w:val="00E46158"/>
    <w:rsid w:val="00E47352"/>
    <w:rsid w:val="00E479BC"/>
    <w:rsid w:val="00E50319"/>
    <w:rsid w:val="00E53547"/>
    <w:rsid w:val="00E54309"/>
    <w:rsid w:val="00E5608A"/>
    <w:rsid w:val="00E56E39"/>
    <w:rsid w:val="00E57479"/>
    <w:rsid w:val="00E60917"/>
    <w:rsid w:val="00E62155"/>
    <w:rsid w:val="00E6254E"/>
    <w:rsid w:val="00E62C04"/>
    <w:rsid w:val="00E64C88"/>
    <w:rsid w:val="00E65FCC"/>
    <w:rsid w:val="00E6685E"/>
    <w:rsid w:val="00E67BF3"/>
    <w:rsid w:val="00E764A5"/>
    <w:rsid w:val="00E77A31"/>
    <w:rsid w:val="00E8026F"/>
    <w:rsid w:val="00E8145C"/>
    <w:rsid w:val="00E814DA"/>
    <w:rsid w:val="00E83473"/>
    <w:rsid w:val="00E83484"/>
    <w:rsid w:val="00E875E5"/>
    <w:rsid w:val="00E91190"/>
    <w:rsid w:val="00E95C19"/>
    <w:rsid w:val="00E97AC8"/>
    <w:rsid w:val="00EA0E3C"/>
    <w:rsid w:val="00EA7D73"/>
    <w:rsid w:val="00EB0C5C"/>
    <w:rsid w:val="00EB2709"/>
    <w:rsid w:val="00EB32CE"/>
    <w:rsid w:val="00EB36EA"/>
    <w:rsid w:val="00EB44E5"/>
    <w:rsid w:val="00EB6539"/>
    <w:rsid w:val="00EC137E"/>
    <w:rsid w:val="00EC3785"/>
    <w:rsid w:val="00EC3E11"/>
    <w:rsid w:val="00EC3FF1"/>
    <w:rsid w:val="00EC4452"/>
    <w:rsid w:val="00EC4917"/>
    <w:rsid w:val="00EC646B"/>
    <w:rsid w:val="00EC6573"/>
    <w:rsid w:val="00EC6751"/>
    <w:rsid w:val="00EC7032"/>
    <w:rsid w:val="00ED2398"/>
    <w:rsid w:val="00ED24A6"/>
    <w:rsid w:val="00ED3035"/>
    <w:rsid w:val="00ED4C21"/>
    <w:rsid w:val="00ED4D25"/>
    <w:rsid w:val="00ED5859"/>
    <w:rsid w:val="00EE3DBE"/>
    <w:rsid w:val="00EE4935"/>
    <w:rsid w:val="00EE5B1B"/>
    <w:rsid w:val="00EE7C95"/>
    <w:rsid w:val="00EF0E85"/>
    <w:rsid w:val="00EF2EBE"/>
    <w:rsid w:val="00EF5798"/>
    <w:rsid w:val="00EF736F"/>
    <w:rsid w:val="00EF7C10"/>
    <w:rsid w:val="00F020EF"/>
    <w:rsid w:val="00F02753"/>
    <w:rsid w:val="00F058E0"/>
    <w:rsid w:val="00F05902"/>
    <w:rsid w:val="00F062A6"/>
    <w:rsid w:val="00F0690C"/>
    <w:rsid w:val="00F07601"/>
    <w:rsid w:val="00F12D8A"/>
    <w:rsid w:val="00F135A2"/>
    <w:rsid w:val="00F14CFC"/>
    <w:rsid w:val="00F150B0"/>
    <w:rsid w:val="00F1547F"/>
    <w:rsid w:val="00F16B4F"/>
    <w:rsid w:val="00F211CE"/>
    <w:rsid w:val="00F21DEC"/>
    <w:rsid w:val="00F23400"/>
    <w:rsid w:val="00F23C53"/>
    <w:rsid w:val="00F24A6F"/>
    <w:rsid w:val="00F25E3F"/>
    <w:rsid w:val="00F26564"/>
    <w:rsid w:val="00F361A3"/>
    <w:rsid w:val="00F400F3"/>
    <w:rsid w:val="00F40B98"/>
    <w:rsid w:val="00F44887"/>
    <w:rsid w:val="00F53872"/>
    <w:rsid w:val="00F53F9F"/>
    <w:rsid w:val="00F55360"/>
    <w:rsid w:val="00F55809"/>
    <w:rsid w:val="00F61BEC"/>
    <w:rsid w:val="00F62847"/>
    <w:rsid w:val="00F64EAC"/>
    <w:rsid w:val="00F666D7"/>
    <w:rsid w:val="00F70813"/>
    <w:rsid w:val="00F76605"/>
    <w:rsid w:val="00F8091B"/>
    <w:rsid w:val="00F80F18"/>
    <w:rsid w:val="00F8734B"/>
    <w:rsid w:val="00F91A66"/>
    <w:rsid w:val="00F922F4"/>
    <w:rsid w:val="00F947D2"/>
    <w:rsid w:val="00F9663A"/>
    <w:rsid w:val="00FA08AC"/>
    <w:rsid w:val="00FA227B"/>
    <w:rsid w:val="00FA3357"/>
    <w:rsid w:val="00FA3C33"/>
    <w:rsid w:val="00FA4617"/>
    <w:rsid w:val="00FA6860"/>
    <w:rsid w:val="00FA74FA"/>
    <w:rsid w:val="00FA7853"/>
    <w:rsid w:val="00FB5E1B"/>
    <w:rsid w:val="00FB6CDA"/>
    <w:rsid w:val="00FC09AD"/>
    <w:rsid w:val="00FC718C"/>
    <w:rsid w:val="00FD0F8B"/>
    <w:rsid w:val="00FD1E95"/>
    <w:rsid w:val="00FD3964"/>
    <w:rsid w:val="00FD68CA"/>
    <w:rsid w:val="00FD6B8F"/>
    <w:rsid w:val="00FD7222"/>
    <w:rsid w:val="00FE2560"/>
    <w:rsid w:val="00FE61E6"/>
    <w:rsid w:val="00FE69C6"/>
    <w:rsid w:val="00FF0FCF"/>
    <w:rsid w:val="00FF2D2C"/>
    <w:rsid w:val="00FF44A4"/>
    <w:rsid w:val="00FF4C2B"/>
    <w:rsid w:val="00FF4F2A"/>
    <w:rsid w:val="00FF5925"/>
    <w:rsid w:val="00FF6E9F"/>
    <w:rsid w:val="00FF6F3A"/>
    <w:rsid w:val="111AC8A5"/>
    <w:rsid w:val="2E58944B"/>
    <w:rsid w:val="2F9A0501"/>
    <w:rsid w:val="678E0D5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EC20EF"/>
  <w15:chartTrackingRefBased/>
  <w15:docId w15:val="{6F089468-E211-48DF-825A-125636EE2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5734"/>
    <w:pPr>
      <w:spacing w:line="260" w:lineRule="atLeast"/>
      <w:jc w:val="both"/>
    </w:pPr>
    <w:rPr>
      <w:rFonts w:ascii="Palatino Linotype" w:hAnsi="Palatino Linotype"/>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275734"/>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275734"/>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275734"/>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275734"/>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275734"/>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275734"/>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275734"/>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275734"/>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3709B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59"/>
    <w:rsid w:val="00275734"/>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rsid w:val="00275734"/>
    <w:pPr>
      <w:pBdr>
        <w:bottom w:val="single" w:sz="6" w:space="1" w:color="auto"/>
      </w:pBdr>
      <w:tabs>
        <w:tab w:val="center" w:pos="4153"/>
        <w:tab w:val="right" w:pos="8306"/>
      </w:tabs>
      <w:snapToGrid w:val="0"/>
      <w:spacing w:line="240" w:lineRule="atLeast"/>
      <w:jc w:val="center"/>
    </w:pPr>
    <w:rPr>
      <w:szCs w:val="18"/>
    </w:rPr>
  </w:style>
  <w:style w:type="character" w:customStyle="1" w:styleId="Char">
    <w:name w:val="머리글 Char"/>
    <w:link w:val="a4"/>
    <w:uiPriority w:val="99"/>
    <w:rsid w:val="00275734"/>
    <w:rPr>
      <w:rFonts w:ascii="Palatino Linotype" w:hAnsi="Palatino Linotype"/>
      <w:noProof/>
      <w:color w:val="000000"/>
      <w:szCs w:val="18"/>
    </w:rPr>
  </w:style>
  <w:style w:type="paragraph" w:customStyle="1" w:styleId="MDPIheaderjournallogo">
    <w:name w:val="MDPI_header_journal_logo"/>
    <w:qFormat/>
    <w:rsid w:val="00275734"/>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275734"/>
    <w:pPr>
      <w:ind w:firstLine="0"/>
    </w:pPr>
  </w:style>
  <w:style w:type="paragraph" w:customStyle="1" w:styleId="MDPI31text">
    <w:name w:val="MDPI_3.1_text"/>
    <w:qFormat/>
    <w:rsid w:val="00CD5083"/>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275734"/>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275734"/>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275734"/>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8C0EA2"/>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8C0EA2"/>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275734"/>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275734"/>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275734"/>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6D4BDD"/>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275734"/>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275734"/>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275734"/>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275734"/>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275734"/>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275734"/>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885C8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5">
    <w:name w:val="Balloon Text"/>
    <w:basedOn w:val="a"/>
    <w:link w:val="Char0"/>
    <w:uiPriority w:val="99"/>
    <w:rsid w:val="00275734"/>
    <w:rPr>
      <w:rFonts w:cs="Tahoma"/>
      <w:szCs w:val="18"/>
    </w:rPr>
  </w:style>
  <w:style w:type="character" w:customStyle="1" w:styleId="Char0">
    <w:name w:val="풍선 도움말 텍스트 Char"/>
    <w:link w:val="a5"/>
    <w:uiPriority w:val="99"/>
    <w:rsid w:val="00275734"/>
    <w:rPr>
      <w:rFonts w:ascii="Palatino Linotype" w:hAnsi="Palatino Linotype" w:cs="Tahoma"/>
      <w:noProof/>
      <w:color w:val="000000"/>
      <w:szCs w:val="18"/>
    </w:rPr>
  </w:style>
  <w:style w:type="character" w:styleId="a6">
    <w:name w:val="line number"/>
    <w:uiPriority w:val="99"/>
    <w:rsid w:val="006F1FFB"/>
    <w:rPr>
      <w:rFonts w:ascii="Palatino Linotype" w:hAnsi="Palatino Linotype"/>
      <w:sz w:val="16"/>
    </w:rPr>
  </w:style>
  <w:style w:type="table" w:customStyle="1" w:styleId="MDPI41threelinetable">
    <w:name w:val="MDPI_4.1_three_line_table"/>
    <w:basedOn w:val="a1"/>
    <w:uiPriority w:val="99"/>
    <w:rsid w:val="00275734"/>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7">
    <w:name w:val="Hyperlink"/>
    <w:uiPriority w:val="99"/>
    <w:rsid w:val="00275734"/>
    <w:rPr>
      <w:color w:val="0000FF"/>
      <w:u w:val="single"/>
    </w:rPr>
  </w:style>
  <w:style w:type="character" w:styleId="a8">
    <w:name w:val="Unresolved Mention"/>
    <w:uiPriority w:val="99"/>
    <w:semiHidden/>
    <w:unhideWhenUsed/>
    <w:rsid w:val="007D190A"/>
    <w:rPr>
      <w:color w:val="605E5C"/>
      <w:shd w:val="clear" w:color="auto" w:fill="E1DFDD"/>
    </w:rPr>
  </w:style>
  <w:style w:type="paragraph" w:styleId="a9">
    <w:name w:val="footer"/>
    <w:basedOn w:val="a"/>
    <w:link w:val="Char1"/>
    <w:uiPriority w:val="99"/>
    <w:rsid w:val="00275734"/>
    <w:pPr>
      <w:tabs>
        <w:tab w:val="center" w:pos="4153"/>
        <w:tab w:val="right" w:pos="8306"/>
      </w:tabs>
      <w:snapToGrid w:val="0"/>
      <w:spacing w:line="240" w:lineRule="atLeast"/>
    </w:pPr>
    <w:rPr>
      <w:szCs w:val="18"/>
    </w:rPr>
  </w:style>
  <w:style w:type="character" w:customStyle="1" w:styleId="Char1">
    <w:name w:val="바닥글 Char"/>
    <w:link w:val="a9"/>
    <w:uiPriority w:val="99"/>
    <w:rsid w:val="00275734"/>
    <w:rPr>
      <w:rFonts w:ascii="Palatino Linotype" w:hAnsi="Palatino Linotype"/>
      <w:noProof/>
      <w:color w:val="000000"/>
      <w:szCs w:val="18"/>
    </w:rPr>
  </w:style>
  <w:style w:type="table" w:styleId="4">
    <w:name w:val="Plain Table 4"/>
    <w:basedOn w:val="a1"/>
    <w:uiPriority w:val="44"/>
    <w:rsid w:val="00673D6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275734"/>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275734"/>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275734"/>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275734"/>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275734"/>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275734"/>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AD5C46"/>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275734"/>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275734"/>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275734"/>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275734"/>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275734"/>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275734"/>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275734"/>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275734"/>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275734"/>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275734"/>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275734"/>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275734"/>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275734"/>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275734"/>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275734"/>
  </w:style>
  <w:style w:type="paragraph" w:styleId="aa">
    <w:name w:val="Bibliography"/>
    <w:basedOn w:val="a"/>
    <w:next w:val="a"/>
    <w:uiPriority w:val="37"/>
    <w:semiHidden/>
    <w:unhideWhenUsed/>
    <w:rsid w:val="00275734"/>
  </w:style>
  <w:style w:type="paragraph" w:styleId="ab">
    <w:name w:val="Body Text"/>
    <w:link w:val="Char2"/>
    <w:rsid w:val="00275734"/>
    <w:pPr>
      <w:spacing w:after="120" w:line="340" w:lineRule="atLeast"/>
      <w:jc w:val="both"/>
    </w:pPr>
    <w:rPr>
      <w:rFonts w:ascii="Palatino Linotype" w:hAnsi="Palatino Linotype"/>
      <w:color w:val="000000"/>
      <w:sz w:val="24"/>
      <w:lang w:eastAsia="de-DE"/>
    </w:rPr>
  </w:style>
  <w:style w:type="character" w:customStyle="1" w:styleId="Char2">
    <w:name w:val="본문 Char"/>
    <w:link w:val="ab"/>
    <w:rsid w:val="00275734"/>
    <w:rPr>
      <w:rFonts w:ascii="Palatino Linotype" w:hAnsi="Palatino Linotype"/>
      <w:color w:val="000000"/>
      <w:sz w:val="24"/>
      <w:lang w:eastAsia="de-DE"/>
    </w:rPr>
  </w:style>
  <w:style w:type="character" w:styleId="ac">
    <w:name w:val="annotation reference"/>
    <w:rsid w:val="00275734"/>
    <w:rPr>
      <w:sz w:val="21"/>
      <w:szCs w:val="21"/>
    </w:rPr>
  </w:style>
  <w:style w:type="paragraph" w:styleId="ad">
    <w:name w:val="annotation text"/>
    <w:basedOn w:val="a"/>
    <w:link w:val="Char3"/>
    <w:rsid w:val="00275734"/>
  </w:style>
  <w:style w:type="character" w:customStyle="1" w:styleId="Char3">
    <w:name w:val="메모 텍스트 Char"/>
    <w:link w:val="ad"/>
    <w:rsid w:val="00275734"/>
    <w:rPr>
      <w:rFonts w:ascii="Palatino Linotype" w:hAnsi="Palatino Linotype"/>
      <w:noProof/>
      <w:color w:val="000000"/>
    </w:rPr>
  </w:style>
  <w:style w:type="paragraph" w:styleId="ae">
    <w:name w:val="annotation subject"/>
    <w:basedOn w:val="ad"/>
    <w:next w:val="ad"/>
    <w:link w:val="Char4"/>
    <w:rsid w:val="00275734"/>
    <w:rPr>
      <w:b/>
      <w:bCs/>
    </w:rPr>
  </w:style>
  <w:style w:type="character" w:customStyle="1" w:styleId="Char4">
    <w:name w:val="메모 주제 Char"/>
    <w:link w:val="ae"/>
    <w:rsid w:val="00275734"/>
    <w:rPr>
      <w:rFonts w:ascii="Palatino Linotype" w:hAnsi="Palatino Linotype"/>
      <w:b/>
      <w:bCs/>
      <w:noProof/>
      <w:color w:val="000000"/>
    </w:rPr>
  </w:style>
  <w:style w:type="character" w:styleId="af">
    <w:name w:val="endnote reference"/>
    <w:rsid w:val="00275734"/>
    <w:rPr>
      <w:vertAlign w:val="superscript"/>
    </w:rPr>
  </w:style>
  <w:style w:type="paragraph" w:styleId="af0">
    <w:name w:val="endnote text"/>
    <w:basedOn w:val="a"/>
    <w:link w:val="Char5"/>
    <w:semiHidden/>
    <w:unhideWhenUsed/>
    <w:rsid w:val="00275734"/>
    <w:pPr>
      <w:spacing w:line="240" w:lineRule="auto"/>
    </w:pPr>
  </w:style>
  <w:style w:type="character" w:customStyle="1" w:styleId="Char5">
    <w:name w:val="미주 텍스트 Char"/>
    <w:link w:val="af0"/>
    <w:semiHidden/>
    <w:rsid w:val="00275734"/>
    <w:rPr>
      <w:rFonts w:ascii="Palatino Linotype" w:hAnsi="Palatino Linotype"/>
      <w:noProof/>
      <w:color w:val="000000"/>
    </w:rPr>
  </w:style>
  <w:style w:type="character" w:styleId="af1">
    <w:name w:val="FollowedHyperlink"/>
    <w:rsid w:val="00275734"/>
    <w:rPr>
      <w:color w:val="954F72"/>
      <w:u w:val="single"/>
    </w:rPr>
  </w:style>
  <w:style w:type="paragraph" w:styleId="af2">
    <w:name w:val="footnote text"/>
    <w:basedOn w:val="a"/>
    <w:link w:val="Char6"/>
    <w:semiHidden/>
    <w:unhideWhenUsed/>
    <w:rsid w:val="00275734"/>
    <w:pPr>
      <w:spacing w:line="240" w:lineRule="auto"/>
    </w:pPr>
  </w:style>
  <w:style w:type="character" w:customStyle="1" w:styleId="Char6">
    <w:name w:val="각주 텍스트 Char"/>
    <w:link w:val="af2"/>
    <w:semiHidden/>
    <w:rsid w:val="00275734"/>
    <w:rPr>
      <w:rFonts w:ascii="Palatino Linotype" w:hAnsi="Palatino Linotype"/>
      <w:noProof/>
      <w:color w:val="000000"/>
    </w:rPr>
  </w:style>
  <w:style w:type="paragraph" w:styleId="af3">
    <w:name w:val="Normal (Web)"/>
    <w:basedOn w:val="a"/>
    <w:uiPriority w:val="99"/>
    <w:rsid w:val="00275734"/>
    <w:rPr>
      <w:szCs w:val="24"/>
    </w:rPr>
  </w:style>
  <w:style w:type="paragraph" w:customStyle="1" w:styleId="MsoFootnoteText0">
    <w:name w:val="MsoFootnoteText"/>
    <w:basedOn w:val="af3"/>
    <w:qFormat/>
    <w:rsid w:val="00275734"/>
    <w:rPr>
      <w:rFonts w:ascii="Times New Roman" w:hAnsi="Times New Roman"/>
    </w:rPr>
  </w:style>
  <w:style w:type="character" w:styleId="af4">
    <w:name w:val="page number"/>
    <w:rsid w:val="00275734"/>
  </w:style>
  <w:style w:type="character" w:styleId="af5">
    <w:name w:val="Placeholder Text"/>
    <w:uiPriority w:val="99"/>
    <w:semiHidden/>
    <w:rsid w:val="00275734"/>
    <w:rPr>
      <w:color w:val="808080"/>
    </w:rPr>
  </w:style>
  <w:style w:type="paragraph" w:customStyle="1" w:styleId="MDPI71FootNotes">
    <w:name w:val="MDPI_7.1_FootNotes"/>
    <w:qFormat/>
    <w:rsid w:val="00B50A99"/>
    <w:pPr>
      <w:numPr>
        <w:numId w:val="6"/>
      </w:numPr>
      <w:adjustRightInd w:val="0"/>
      <w:snapToGrid w:val="0"/>
      <w:spacing w:line="228" w:lineRule="auto"/>
    </w:pPr>
    <w:rPr>
      <w:rFonts w:ascii="Palatino Linotype" w:eastAsiaTheme="minorEastAsia" w:hAnsi="Palatino Linotype"/>
      <w:noProof/>
      <w:color w:val="000000"/>
      <w:sz w:val="18"/>
    </w:rPr>
  </w:style>
  <w:style w:type="paragraph" w:styleId="af6">
    <w:name w:val="List Paragraph"/>
    <w:basedOn w:val="a"/>
    <w:uiPriority w:val="34"/>
    <w:qFormat/>
    <w:rsid w:val="00617440"/>
    <w:pPr>
      <w:ind w:left="720"/>
      <w:contextualSpacing/>
    </w:pPr>
  </w:style>
  <w:style w:type="paragraph" w:styleId="af7">
    <w:name w:val="Revision"/>
    <w:hidden/>
    <w:uiPriority w:val="99"/>
    <w:semiHidden/>
    <w:rsid w:val="00ED5859"/>
    <w:rPr>
      <w:rFonts w:ascii="Palatino Linotype" w:hAnsi="Palatino Linotype"/>
      <w:color w:val="000000"/>
    </w:rPr>
  </w:style>
  <w:style w:type="character" w:customStyle="1" w:styleId="cf01">
    <w:name w:val="cf01"/>
    <w:basedOn w:val="a0"/>
    <w:rsid w:val="00D4777E"/>
    <w:rPr>
      <w:rFonts w:ascii="맑은 고딕" w:eastAsia="맑은 고딕" w:hAnsi="맑은 고딕"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353190">
      <w:bodyDiv w:val="1"/>
      <w:marLeft w:val="0"/>
      <w:marRight w:val="0"/>
      <w:marTop w:val="0"/>
      <w:marBottom w:val="0"/>
      <w:divBdr>
        <w:top w:val="none" w:sz="0" w:space="0" w:color="auto"/>
        <w:left w:val="none" w:sz="0" w:space="0" w:color="auto"/>
        <w:bottom w:val="none" w:sz="0" w:space="0" w:color="auto"/>
        <w:right w:val="none" w:sz="0" w:space="0" w:color="auto"/>
      </w:divBdr>
    </w:div>
    <w:div w:id="1872107683">
      <w:bodyDiv w:val="1"/>
      <w:marLeft w:val="0"/>
      <w:marRight w:val="0"/>
      <w:marTop w:val="0"/>
      <w:marBottom w:val="0"/>
      <w:divBdr>
        <w:top w:val="none" w:sz="0" w:space="0" w:color="auto"/>
        <w:left w:val="none" w:sz="0" w:space="0" w:color="auto"/>
        <w:bottom w:val="none" w:sz="0" w:space="0" w:color="auto"/>
        <w:right w:val="none" w:sz="0" w:space="0" w:color="auto"/>
      </w:divBdr>
      <w:divsChild>
        <w:div w:id="1286038511">
          <w:marLeft w:val="0"/>
          <w:marRight w:val="0"/>
          <w:marTop w:val="0"/>
          <w:marBottom w:val="0"/>
          <w:divBdr>
            <w:top w:val="none" w:sz="0" w:space="0" w:color="auto"/>
            <w:left w:val="none" w:sz="0" w:space="0" w:color="auto"/>
            <w:bottom w:val="none" w:sz="0" w:space="0" w:color="auto"/>
            <w:right w:val="none" w:sz="0" w:space="0" w:color="auto"/>
          </w:divBdr>
        </w:div>
      </w:divsChild>
    </w:div>
    <w:div w:id="1990548841">
      <w:bodyDiv w:val="1"/>
      <w:marLeft w:val="0"/>
      <w:marRight w:val="0"/>
      <w:marTop w:val="0"/>
      <w:marBottom w:val="0"/>
      <w:divBdr>
        <w:top w:val="none" w:sz="0" w:space="0" w:color="auto"/>
        <w:left w:val="none" w:sz="0" w:space="0" w:color="auto"/>
        <w:bottom w:val="none" w:sz="0" w:space="0" w:color="auto"/>
        <w:right w:val="none" w:sz="0" w:space="0" w:color="auto"/>
      </w:divBdr>
      <w:divsChild>
        <w:div w:id="399866865">
          <w:marLeft w:val="0"/>
          <w:marRight w:val="0"/>
          <w:marTop w:val="0"/>
          <w:marBottom w:val="0"/>
          <w:divBdr>
            <w:top w:val="none" w:sz="0" w:space="0" w:color="auto"/>
            <w:left w:val="none" w:sz="0" w:space="0" w:color="auto"/>
            <w:bottom w:val="none" w:sz="0" w:space="0" w:color="auto"/>
            <w:right w:val="none" w:sz="0" w:space="0" w:color="auto"/>
          </w:divBdr>
        </w:div>
      </w:divsChild>
    </w:div>
  </w:divs>
  <w:encoding w:val="iso-8859-6"/>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kidshealth.org/en/teens/hypertension.html"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github.com/paperchae/VBPNet" TargetMode="External"/><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archive.ics.uci.edu/ml/datasets/Cuff-Less+Blood+Pressure+Estimation" TargetMode="External"/><Relationship Id="rId20" Type="http://schemas.openxmlformats.org/officeDocument/2006/relationships/image" Target="media/image6.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image" Target="media/image5.tif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cbsohn@kw.ac.kr(C.-B.S.)" TargetMode="External"/><Relationship Id="rId14" Type="http://schemas.openxmlformats.org/officeDocument/2006/relationships/image" Target="media/image2.tiff"/><Relationship Id="rId22" Type="http://schemas.openxmlformats.org/officeDocument/2006/relationships/image" Target="media/image8.png"/><Relationship Id="rId27" Type="http://schemas.openxmlformats.org/officeDocument/2006/relationships/hyperlink" Target="http://archive.ics.uci.edu/ml/datasets/Cuff-Less+Blood+Pressure+Estimation" TargetMode="Externa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orow\OneDrive\&#48148;&#53461;%20&#54868;&#47732;\bioengineering-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D1EC3-865D-41A7-8F54-D4F9BE227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bioengineering-template</Template>
  <TotalTime>81</TotalTime>
  <Pages>14</Pages>
  <Words>4454</Words>
  <Characters>25390</Characters>
  <Application>Microsoft Office Word</Application>
  <DocSecurity>0</DocSecurity>
  <Lines>211</Lines>
  <Paragraphs>59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Type of the Paper (Article</vt:lpstr>
      <vt:lpstr>Type of the Paper (Article</vt:lpstr>
    </vt:vector>
  </TitlesOfParts>
  <Company/>
  <LinksUpToDate>false</LinksUpToDate>
  <CharactersWithSpaces>29785</CharactersWithSpaces>
  <SharedDoc>false</SharedDoc>
  <HLinks>
    <vt:vector size="24" baseType="variant">
      <vt:variant>
        <vt:i4>3997750</vt:i4>
      </vt:variant>
      <vt:variant>
        <vt:i4>6</vt:i4>
      </vt:variant>
      <vt:variant>
        <vt:i4>0</vt:i4>
      </vt:variant>
      <vt:variant>
        <vt:i4>5</vt:i4>
      </vt:variant>
      <vt:variant>
        <vt:lpwstr>https://img.mdpi.org/data/contributor-role-instruction.pdf</vt:lpwstr>
      </vt:variant>
      <vt:variant>
        <vt:lpwstr/>
      </vt:variant>
      <vt:variant>
        <vt:i4>7536685</vt:i4>
      </vt:variant>
      <vt:variant>
        <vt:i4>3</vt:i4>
      </vt:variant>
      <vt:variant>
        <vt:i4>0</vt:i4>
      </vt:variant>
      <vt:variant>
        <vt:i4>5</vt:i4>
      </vt:variant>
      <vt:variant>
        <vt:lpwstr>http://archive.ics.uci.edu/ml/datasets/Cuff-Less+Blood+Pressure+Estimation</vt:lpwstr>
      </vt:variant>
      <vt:variant>
        <vt:lpwstr/>
      </vt:variant>
      <vt:variant>
        <vt:i4>6815862</vt:i4>
      </vt:variant>
      <vt:variant>
        <vt:i4>3</vt:i4>
      </vt:variant>
      <vt:variant>
        <vt:i4>0</vt:i4>
      </vt:variant>
      <vt:variant>
        <vt:i4>5</vt:i4>
      </vt:variant>
      <vt:variant>
        <vt:lpwstr>https://www.researchgate.net/publication/339604879_Blind_Cuff-less_Calibration-Free_and_Continuous_Blood_Pressure_Estimation_using_Optimized_Inductive_Group_Method_of_Data_Handling</vt:lpwstr>
      </vt:variant>
      <vt:variant>
        <vt:lpwstr/>
      </vt:variant>
      <vt:variant>
        <vt:i4>524292</vt:i4>
      </vt:variant>
      <vt:variant>
        <vt:i4>0</vt:i4>
      </vt:variant>
      <vt:variant>
        <vt:i4>0</vt:i4>
      </vt:variant>
      <vt:variant>
        <vt:i4>5</vt:i4>
      </vt:variant>
      <vt:variant>
        <vt:lpwstr>https://kidshealth.org/en/teens/hypertension.html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JongEui Chae</dc:creator>
  <cp:keywords/>
  <dc:description/>
  <cp:lastModifiedBy>A246</cp:lastModifiedBy>
  <cp:revision>4</cp:revision>
  <cp:lastPrinted>2022-09-29T09:27:00Z</cp:lastPrinted>
  <dcterms:created xsi:type="dcterms:W3CDTF">2022-09-30T13:04:00Z</dcterms:created>
  <dcterms:modified xsi:type="dcterms:W3CDTF">2022-09-30T14:20:00Z</dcterms:modified>
</cp:coreProperties>
</file>